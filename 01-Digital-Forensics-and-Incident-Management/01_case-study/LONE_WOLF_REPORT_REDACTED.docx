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6A2674" w14:textId="1E5812BC" w:rsidR="00767C12" w:rsidRDefault="00767C12">
      <w:r>
        <w:rPr>
          <w:noProof/>
        </w:rPr>
        <w:drawing>
          <wp:inline distT="0" distB="0" distL="0" distR="0" wp14:anchorId="6157CF3E" wp14:editId="00B6678D">
            <wp:extent cx="3714750" cy="1464945"/>
            <wp:effectExtent l="0" t="0" r="0" b="1905"/>
            <wp:docPr id="7" name="Picture 7" descr="Middlesex University - Wikipedia"/>
            <wp:cNvGraphicFramePr/>
            <a:graphic xmlns:a="http://schemas.openxmlformats.org/drawingml/2006/main">
              <a:graphicData uri="http://schemas.openxmlformats.org/drawingml/2006/picture">
                <pic:pic xmlns:pic="http://schemas.openxmlformats.org/drawingml/2006/picture">
                  <pic:nvPicPr>
                    <pic:cNvPr id="7" name="Picture 7" descr="Middlesex University - Wikipedia"/>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4750" cy="1464945"/>
                    </a:xfrm>
                    <a:prstGeom prst="rect">
                      <a:avLst/>
                    </a:prstGeom>
                    <a:noFill/>
                    <a:ln>
                      <a:noFill/>
                    </a:ln>
                  </pic:spPr>
                </pic:pic>
              </a:graphicData>
            </a:graphic>
          </wp:inline>
        </w:drawing>
      </w:r>
    </w:p>
    <w:p w14:paraId="33D37071" w14:textId="518D7717" w:rsidR="00767C12" w:rsidRDefault="00767C12"/>
    <w:p w14:paraId="1FAADE84" w14:textId="77777777" w:rsidR="00767C12" w:rsidRDefault="00767C12" w:rsidP="00767C12">
      <w:pPr>
        <w:ind w:left="1440"/>
        <w:rPr>
          <w:rFonts w:ascii="Arial" w:hAnsi="Arial" w:cs="Arial"/>
          <w:sz w:val="44"/>
          <w:szCs w:val="44"/>
          <w:u w:val="single"/>
        </w:rPr>
      </w:pPr>
      <w:r>
        <w:t>Module Leader: [REDACTED]</w:t>
      </w:r>
    </w:p>
    <w:p w14:paraId="7927332F" w14:textId="77777777" w:rsidR="00767C12" w:rsidRDefault="00767C12" w:rsidP="00767C12">
      <w:pPr>
        <w:rPr>
          <w:rFonts w:ascii="Arial" w:hAnsi="Arial" w:cs="Arial"/>
          <w:sz w:val="44"/>
          <w:szCs w:val="44"/>
          <w:u w:val="single"/>
        </w:rPr>
      </w:pPr>
    </w:p>
    <w:p w14:paraId="6FE38BFB" w14:textId="66FF326D" w:rsidR="00767C12" w:rsidRPr="00B14C17" w:rsidRDefault="00767C12" w:rsidP="00767C12">
      <w:pPr>
        <w:rPr>
          <w:rFonts w:ascii="Arial" w:hAnsi="Arial" w:cs="Arial"/>
          <w:sz w:val="44"/>
          <w:szCs w:val="44"/>
          <w:u w:val="single"/>
        </w:rPr>
      </w:pPr>
      <w:r>
        <w:rPr>
          <w:rFonts w:ascii="Arial" w:hAnsi="Arial" w:cs="Arial"/>
          <w:sz w:val="44"/>
          <w:szCs w:val="44"/>
          <w:u w:val="single"/>
          <w:lang w:val="en-US"/>
        </w:rPr>
        <w:t xml:space="preserve">Digital </w:t>
      </w:r>
      <w:r w:rsidR="00CF5C01">
        <w:rPr>
          <w:rFonts w:ascii="Arial" w:hAnsi="Arial" w:cs="Arial"/>
          <w:sz w:val="44"/>
          <w:szCs w:val="44"/>
          <w:u w:val="single"/>
          <w:lang w:val="en-US"/>
        </w:rPr>
        <w:t>Forensics</w:t>
      </w:r>
      <w:r>
        <w:rPr>
          <w:rFonts w:ascii="Arial" w:hAnsi="Arial" w:cs="Arial"/>
          <w:sz w:val="44"/>
          <w:szCs w:val="44"/>
          <w:u w:val="single"/>
          <w:lang w:val="en-US"/>
        </w:rPr>
        <w:t xml:space="preserve"> and Incident Management</w:t>
      </w:r>
      <w:r w:rsidRPr="00B14C17">
        <w:rPr>
          <w:rFonts w:ascii="Arial" w:hAnsi="Arial" w:cs="Arial"/>
          <w:sz w:val="44"/>
          <w:szCs w:val="44"/>
          <w:u w:val="single"/>
        </w:rPr>
        <w:t xml:space="preserve"> </w:t>
      </w:r>
    </w:p>
    <w:p w14:paraId="077E0A68" w14:textId="39148C90" w:rsidR="00767C12" w:rsidRPr="007722DB" w:rsidRDefault="00767C12" w:rsidP="00767C12">
      <w:pPr>
        <w:rPr>
          <w:rFonts w:ascii="Arial" w:hAnsi="Arial" w:cs="Arial"/>
          <w:sz w:val="44"/>
          <w:szCs w:val="44"/>
          <w:u w:val="single"/>
          <w:lang w:val="en-US"/>
        </w:rPr>
      </w:pPr>
      <w:r w:rsidRPr="00B14C17">
        <w:rPr>
          <w:rFonts w:ascii="Arial" w:hAnsi="Arial" w:cs="Arial"/>
          <w:sz w:val="44"/>
          <w:szCs w:val="44"/>
          <w:u w:val="single"/>
        </w:rPr>
        <w:t>CST</w:t>
      </w:r>
      <w:r>
        <w:rPr>
          <w:rFonts w:ascii="Arial" w:hAnsi="Arial" w:cs="Arial"/>
          <w:sz w:val="44"/>
          <w:szCs w:val="44"/>
          <w:u w:val="single"/>
          <w:lang w:val="en-US"/>
        </w:rPr>
        <w:t>4</w:t>
      </w:r>
      <w:r w:rsidR="00AE2DEE">
        <w:rPr>
          <w:rFonts w:ascii="Arial" w:hAnsi="Arial" w:cs="Arial"/>
          <w:sz w:val="44"/>
          <w:szCs w:val="44"/>
          <w:u w:val="single"/>
          <w:lang w:val="en-US"/>
        </w:rPr>
        <w:t>230</w:t>
      </w:r>
    </w:p>
    <w:p w14:paraId="0961F2C1" w14:textId="77777777" w:rsidR="00767C12" w:rsidRPr="000838B4" w:rsidRDefault="00767C12" w:rsidP="00767C12">
      <w:pPr>
        <w:rPr>
          <w:rFonts w:ascii="Arial" w:hAnsi="Arial" w:cs="Arial"/>
          <w:sz w:val="44"/>
          <w:szCs w:val="44"/>
          <w:u w:val="single"/>
        </w:rPr>
      </w:pPr>
    </w:p>
    <w:p w14:paraId="553852FB" w14:textId="77777777" w:rsidR="00D63222" w:rsidRDefault="00D63222" w:rsidP="00D63222">
      <w:pPr>
        <w:spacing w:before="69"/>
        <w:ind w:left="1440" w:right="850"/>
        <w:rPr>
          <w:rFonts w:ascii="Arial"/>
          <w:b/>
          <w:sz w:val="56"/>
          <w:szCs w:val="56"/>
        </w:rPr>
      </w:pPr>
      <w:r w:rsidRPr="00EB58B9">
        <w:rPr>
          <w:rFonts w:ascii="Arial"/>
          <w:b/>
          <w:sz w:val="72"/>
          <w:szCs w:val="72"/>
        </w:rPr>
        <w:t>Technical Report</w:t>
      </w:r>
      <w:r>
        <w:rPr>
          <w:rFonts w:ascii="Arial"/>
          <w:b/>
          <w:sz w:val="56"/>
          <w:szCs w:val="56"/>
        </w:rPr>
        <w:t xml:space="preserve">     </w:t>
      </w:r>
    </w:p>
    <w:p w14:paraId="6CD44C09" w14:textId="77777777" w:rsidR="00D63222" w:rsidRPr="00DF213F" w:rsidRDefault="00D63222" w:rsidP="00D63222">
      <w:pPr>
        <w:spacing w:before="69"/>
        <w:ind w:left="1440" w:right="850"/>
        <w:rPr>
          <w:rFonts w:ascii="Arial"/>
          <w:b/>
          <w:sz w:val="72"/>
          <w:szCs w:val="72"/>
        </w:rPr>
      </w:pPr>
      <w:r>
        <w:rPr>
          <w:rFonts w:ascii="Arial"/>
          <w:b/>
          <w:sz w:val="72"/>
          <w:szCs w:val="72"/>
        </w:rPr>
        <w:t xml:space="preserve">   </w:t>
      </w:r>
      <w:r w:rsidRPr="00DF213F">
        <w:rPr>
          <w:rFonts w:ascii="Arial"/>
          <w:b/>
          <w:sz w:val="72"/>
          <w:szCs w:val="72"/>
        </w:rPr>
        <w:t>and Findings</w:t>
      </w:r>
    </w:p>
    <w:p w14:paraId="62255AC2" w14:textId="3580EDAC" w:rsidR="00767C12" w:rsidRPr="00653E7A" w:rsidRDefault="00767C12" w:rsidP="00E935A0">
      <w:pPr>
        <w:rPr>
          <w:rFonts w:ascii="Arial" w:hAnsi="Arial" w:cs="Arial"/>
          <w:sz w:val="44"/>
          <w:szCs w:val="44"/>
          <w:u w:val="single"/>
          <w:lang w:val="en-US"/>
        </w:rPr>
      </w:pPr>
      <w:r>
        <w:rPr>
          <w:rFonts w:ascii="Arial" w:hAnsi="Arial" w:cs="Arial"/>
          <w:sz w:val="44"/>
          <w:szCs w:val="44"/>
          <w:u w:val="single"/>
          <w:lang w:val="en-US"/>
        </w:rPr>
        <w:t xml:space="preserve">Topic: </w:t>
      </w:r>
      <w:r w:rsidR="00940AED">
        <w:rPr>
          <w:rFonts w:ascii="Arial" w:hAnsi="Arial" w:cs="Arial"/>
          <w:sz w:val="44"/>
          <w:szCs w:val="44"/>
          <w:u w:val="single"/>
          <w:lang w:val="en-US"/>
        </w:rPr>
        <w:t>Lonewolf</w:t>
      </w:r>
      <w:r>
        <w:rPr>
          <w:rFonts w:ascii="Arial" w:hAnsi="Arial" w:cs="Arial"/>
          <w:sz w:val="44"/>
          <w:szCs w:val="44"/>
          <w:u w:val="single"/>
          <w:lang w:val="en-US"/>
        </w:rPr>
        <w:t>’s Investigation Case</w:t>
      </w:r>
    </w:p>
    <w:p w14:paraId="75AD663D" w14:textId="77777777" w:rsidR="00E935A0" w:rsidRDefault="00E935A0" w:rsidP="00E935A0">
      <w:pPr>
        <w:spacing w:before="69" w:line="360" w:lineRule="auto"/>
        <w:ind w:left="142" w:right="2375"/>
        <w:rPr>
          <w:rFonts w:ascii="Arial"/>
          <w:b/>
          <w:sz w:val="36"/>
        </w:rPr>
      </w:pPr>
    </w:p>
    <w:p w14:paraId="2A54772E" w14:textId="7185411F" w:rsidR="00E935A0" w:rsidRDefault="00E935A0" w:rsidP="00E62D19">
      <w:pPr>
        <w:pBdr>
          <w:top w:val="single" w:sz="4" w:space="1" w:color="auto"/>
          <w:left w:val="single" w:sz="4" w:space="4" w:color="auto"/>
          <w:bottom w:val="single" w:sz="4" w:space="0" w:color="auto"/>
          <w:right w:val="single" w:sz="4" w:space="4" w:color="auto"/>
        </w:pBdr>
        <w:spacing w:before="69" w:line="360" w:lineRule="auto"/>
        <w:ind w:left="142" w:right="2375"/>
        <w:rPr>
          <w:spacing w:val="1"/>
          <w:sz w:val="36"/>
        </w:rPr>
      </w:pPr>
      <w:r>
        <w:rPr>
          <w:rFonts w:ascii="Arial"/>
          <w:b/>
          <w:sz w:val="36"/>
        </w:rPr>
        <w:t xml:space="preserve">Analyst: </w:t>
      </w:r>
      <w:r>
        <w:rPr>
          <w:sz w:val="36"/>
        </w:rPr>
        <w:t>O.</w:t>
      </w:r>
      <w:r>
        <w:rPr>
          <w:spacing w:val="1"/>
          <w:sz w:val="36"/>
        </w:rPr>
        <w:t xml:space="preserve"> S </w:t>
      </w:r>
    </w:p>
    <w:p w14:paraId="0FCB09F7" w14:textId="2BF155EF" w:rsidR="00E935A0" w:rsidRDefault="00E935A0" w:rsidP="00E62D19">
      <w:pPr>
        <w:pBdr>
          <w:top w:val="single" w:sz="4" w:space="1" w:color="auto"/>
          <w:left w:val="single" w:sz="4" w:space="4" w:color="auto"/>
          <w:bottom w:val="single" w:sz="4" w:space="0" w:color="auto"/>
          <w:right w:val="single" w:sz="4" w:space="4" w:color="auto"/>
        </w:pBdr>
        <w:spacing w:before="69" w:line="360" w:lineRule="auto"/>
        <w:ind w:left="142" w:right="2375"/>
        <w:rPr>
          <w:spacing w:val="-98"/>
          <w:sz w:val="36"/>
        </w:rPr>
      </w:pPr>
      <w:r>
        <w:t xml:space="preserve">Company: [REDACTED]  </w:t>
      </w:r>
    </w:p>
    <w:p w14:paraId="056CD8CF" w14:textId="71012067" w:rsidR="00E935A0" w:rsidRDefault="00E935A0" w:rsidP="00E62D19">
      <w:pPr>
        <w:pBdr>
          <w:top w:val="single" w:sz="4" w:space="1" w:color="auto"/>
          <w:left w:val="single" w:sz="4" w:space="4" w:color="auto"/>
          <w:bottom w:val="single" w:sz="4" w:space="0" w:color="auto"/>
          <w:right w:val="single" w:sz="4" w:space="4" w:color="auto"/>
        </w:pBdr>
        <w:spacing w:before="69" w:line="360" w:lineRule="auto"/>
        <w:ind w:left="142" w:right="2375"/>
        <w:rPr>
          <w:spacing w:val="1"/>
          <w:sz w:val="36"/>
        </w:rPr>
      </w:pPr>
      <w:r>
        <w:t>Customer: [REDACTED]</w:t>
      </w:r>
    </w:p>
    <w:p w14:paraId="5CDD9260" w14:textId="39453D59" w:rsidR="00E935A0" w:rsidRDefault="00E935A0" w:rsidP="00E62D19">
      <w:pPr>
        <w:pBdr>
          <w:top w:val="single" w:sz="4" w:space="1" w:color="auto"/>
          <w:left w:val="single" w:sz="4" w:space="4" w:color="auto"/>
          <w:bottom w:val="single" w:sz="4" w:space="0" w:color="auto"/>
          <w:right w:val="single" w:sz="4" w:space="4" w:color="auto"/>
        </w:pBdr>
        <w:spacing w:before="69" w:line="360" w:lineRule="auto"/>
        <w:ind w:left="142" w:right="2375"/>
        <w:rPr>
          <w:sz w:val="36"/>
        </w:rPr>
      </w:pPr>
    </w:p>
    <w:p w14:paraId="3FA1D35D" w14:textId="2C6B71F6" w:rsidR="00E935A0" w:rsidRDefault="00E935A0" w:rsidP="00E62D19">
      <w:pPr>
        <w:pBdr>
          <w:top w:val="single" w:sz="4" w:space="1" w:color="auto"/>
          <w:left w:val="single" w:sz="4" w:space="4" w:color="auto"/>
          <w:bottom w:val="single" w:sz="4" w:space="0" w:color="auto"/>
          <w:right w:val="single" w:sz="4" w:space="4" w:color="auto"/>
        </w:pBdr>
        <w:spacing w:before="69" w:line="360" w:lineRule="auto"/>
        <w:ind w:left="142" w:right="2375"/>
        <w:rPr>
          <w:sz w:val="36"/>
        </w:rPr>
      </w:pPr>
      <w:r>
        <w:rPr>
          <w:rFonts w:ascii="Arial"/>
          <w:b/>
          <w:sz w:val="36"/>
        </w:rPr>
        <w:t>Date</w:t>
      </w:r>
      <w:r>
        <w:rPr>
          <w:rFonts w:ascii="Arial"/>
          <w:b/>
          <w:spacing w:val="-2"/>
          <w:sz w:val="36"/>
        </w:rPr>
        <w:t xml:space="preserve"> </w:t>
      </w:r>
      <w:r>
        <w:rPr>
          <w:rFonts w:ascii="Arial"/>
          <w:b/>
          <w:sz w:val="36"/>
        </w:rPr>
        <w:t>of</w:t>
      </w:r>
      <w:r>
        <w:rPr>
          <w:rFonts w:ascii="Arial"/>
          <w:b/>
          <w:spacing w:val="-2"/>
          <w:sz w:val="36"/>
        </w:rPr>
        <w:t xml:space="preserve"> </w:t>
      </w:r>
      <w:r>
        <w:rPr>
          <w:rFonts w:ascii="Arial"/>
          <w:b/>
          <w:sz w:val="36"/>
        </w:rPr>
        <w:t>Production:</w:t>
      </w:r>
      <w:r>
        <w:rPr>
          <w:rFonts w:ascii="Arial"/>
          <w:b/>
          <w:spacing w:val="-2"/>
          <w:sz w:val="36"/>
        </w:rPr>
        <w:t xml:space="preserve"> </w:t>
      </w:r>
      <w:r>
        <w:rPr>
          <w:sz w:val="36"/>
        </w:rPr>
        <w:t>November 2022</w:t>
      </w:r>
      <w:r w:rsidR="00802815">
        <w:rPr>
          <w:sz w:val="36"/>
        </w:rPr>
        <w:tab/>
      </w:r>
      <w:r w:rsidR="00802815">
        <w:rPr>
          <w:sz w:val="36"/>
        </w:rPr>
        <w:tab/>
      </w:r>
    </w:p>
    <w:p w14:paraId="5D5382D2" w14:textId="5C9A114D" w:rsidR="00EA1332" w:rsidRPr="00E83A0E" w:rsidRDefault="00EA1332" w:rsidP="00EA1332">
      <w:pPr>
        <w:pStyle w:val="ListParagraph"/>
        <w:numPr>
          <w:ilvl w:val="0"/>
          <w:numId w:val="1"/>
        </w:numPr>
        <w:spacing w:before="240" w:line="480" w:lineRule="auto"/>
        <w:jc w:val="both"/>
        <w:rPr>
          <w:rFonts w:cstheme="minorHAnsi"/>
          <w:b/>
          <w:sz w:val="28"/>
          <w:szCs w:val="28"/>
        </w:rPr>
      </w:pPr>
      <w:r w:rsidRPr="00E83A0E">
        <w:rPr>
          <w:rFonts w:cstheme="minorHAnsi"/>
          <w:b/>
          <w:sz w:val="28"/>
          <w:szCs w:val="28"/>
        </w:rPr>
        <w:lastRenderedPageBreak/>
        <w:t>Summary of Findings and Conclusions………………………………</w:t>
      </w:r>
      <w:proofErr w:type="gramStart"/>
      <w:r w:rsidRPr="00E83A0E">
        <w:rPr>
          <w:rFonts w:cstheme="minorHAnsi"/>
          <w:b/>
          <w:sz w:val="28"/>
          <w:szCs w:val="28"/>
        </w:rPr>
        <w:t>…</w:t>
      </w:r>
      <w:r w:rsidR="005D7A2B">
        <w:rPr>
          <w:rFonts w:cstheme="minorHAnsi"/>
          <w:b/>
          <w:sz w:val="28"/>
          <w:szCs w:val="28"/>
        </w:rPr>
        <w:t>.</w:t>
      </w:r>
      <w:r w:rsidR="00E62D19">
        <w:rPr>
          <w:rFonts w:cstheme="minorHAnsi"/>
          <w:b/>
          <w:sz w:val="28"/>
          <w:szCs w:val="28"/>
        </w:rPr>
        <w:t>.</w:t>
      </w:r>
      <w:proofErr w:type="gramEnd"/>
      <w:r w:rsidRPr="00E83A0E">
        <w:rPr>
          <w:rFonts w:cstheme="minorHAnsi"/>
          <w:b/>
          <w:sz w:val="28"/>
          <w:szCs w:val="28"/>
        </w:rPr>
        <w:t>3</w:t>
      </w:r>
    </w:p>
    <w:p w14:paraId="67CE9F9C" w14:textId="0CA30541" w:rsidR="00EA1332" w:rsidRPr="00E83A0E" w:rsidRDefault="00EA1332" w:rsidP="00EA1332">
      <w:pPr>
        <w:pStyle w:val="ListParagraph"/>
        <w:numPr>
          <w:ilvl w:val="0"/>
          <w:numId w:val="1"/>
        </w:numPr>
        <w:spacing w:before="240" w:line="480" w:lineRule="auto"/>
        <w:jc w:val="both"/>
        <w:rPr>
          <w:rFonts w:cstheme="minorHAnsi"/>
          <w:b/>
          <w:sz w:val="28"/>
          <w:szCs w:val="28"/>
        </w:rPr>
      </w:pPr>
      <w:r w:rsidRPr="00E83A0E">
        <w:rPr>
          <w:rFonts w:cstheme="minorHAnsi"/>
          <w:b/>
          <w:sz w:val="28"/>
          <w:szCs w:val="28"/>
        </w:rPr>
        <w:t>Background of the Investigation………………………………………</w:t>
      </w:r>
      <w:r w:rsidR="00E62D19" w:rsidRPr="00E83A0E">
        <w:rPr>
          <w:rFonts w:cstheme="minorHAnsi"/>
          <w:b/>
          <w:sz w:val="28"/>
          <w:szCs w:val="28"/>
        </w:rPr>
        <w:t>….</w:t>
      </w:r>
      <w:r w:rsidR="00E62D19">
        <w:rPr>
          <w:rFonts w:cstheme="minorHAnsi"/>
          <w:b/>
          <w:sz w:val="28"/>
          <w:szCs w:val="28"/>
        </w:rPr>
        <w:t>..</w:t>
      </w:r>
      <w:r w:rsidR="005D3BD5">
        <w:rPr>
          <w:rFonts w:cstheme="minorHAnsi"/>
          <w:b/>
          <w:sz w:val="28"/>
          <w:szCs w:val="28"/>
        </w:rPr>
        <w:t>8</w:t>
      </w:r>
    </w:p>
    <w:p w14:paraId="7CCE1509" w14:textId="7F7F9592" w:rsidR="00EA1332" w:rsidRPr="00E83A0E" w:rsidRDefault="00EA1332" w:rsidP="00EA1332">
      <w:pPr>
        <w:pStyle w:val="ListParagraph"/>
        <w:numPr>
          <w:ilvl w:val="0"/>
          <w:numId w:val="1"/>
        </w:numPr>
        <w:spacing w:before="240" w:line="480" w:lineRule="auto"/>
        <w:jc w:val="both"/>
        <w:rPr>
          <w:rFonts w:cstheme="minorHAnsi"/>
          <w:b/>
          <w:sz w:val="28"/>
          <w:szCs w:val="28"/>
        </w:rPr>
      </w:pPr>
      <w:r w:rsidRPr="00E83A0E">
        <w:rPr>
          <w:rFonts w:cstheme="minorHAnsi"/>
          <w:b/>
          <w:sz w:val="28"/>
          <w:szCs w:val="28"/>
        </w:rPr>
        <w:t>Remit of the Investigation…………………………………………………</w:t>
      </w:r>
      <w:r>
        <w:rPr>
          <w:rFonts w:cstheme="minorHAnsi"/>
          <w:b/>
          <w:sz w:val="28"/>
          <w:szCs w:val="28"/>
        </w:rPr>
        <w:t>..</w:t>
      </w:r>
      <w:r w:rsidRPr="00E83A0E">
        <w:rPr>
          <w:rFonts w:cstheme="minorHAnsi"/>
          <w:b/>
          <w:sz w:val="28"/>
          <w:szCs w:val="28"/>
        </w:rPr>
        <w:t>.</w:t>
      </w:r>
      <w:r w:rsidR="00E62D19">
        <w:rPr>
          <w:rFonts w:cstheme="minorHAnsi"/>
          <w:b/>
          <w:sz w:val="28"/>
          <w:szCs w:val="28"/>
        </w:rPr>
        <w:t>.</w:t>
      </w:r>
      <w:r w:rsidR="006D6547">
        <w:rPr>
          <w:rFonts w:cstheme="minorHAnsi"/>
          <w:b/>
          <w:sz w:val="28"/>
          <w:szCs w:val="28"/>
        </w:rPr>
        <w:t>9</w:t>
      </w:r>
    </w:p>
    <w:p w14:paraId="0909F3A8" w14:textId="4225C0A5" w:rsidR="00EA1332" w:rsidRPr="00E83A0E" w:rsidRDefault="00EA1332" w:rsidP="00EA1332">
      <w:pPr>
        <w:pStyle w:val="ListParagraph"/>
        <w:numPr>
          <w:ilvl w:val="0"/>
          <w:numId w:val="1"/>
        </w:numPr>
        <w:spacing w:before="240" w:line="480" w:lineRule="auto"/>
        <w:jc w:val="both"/>
        <w:rPr>
          <w:rFonts w:cstheme="minorHAnsi"/>
          <w:b/>
          <w:sz w:val="28"/>
          <w:szCs w:val="28"/>
        </w:rPr>
      </w:pPr>
      <w:r w:rsidRPr="00E83A0E">
        <w:rPr>
          <w:rFonts w:cstheme="minorHAnsi"/>
          <w:b/>
          <w:sz w:val="28"/>
          <w:szCs w:val="28"/>
        </w:rPr>
        <w:t>Exhibits Submitted for Analysis……………………………………………</w:t>
      </w:r>
      <w:r w:rsidR="00A17FCA">
        <w:rPr>
          <w:rFonts w:cstheme="minorHAnsi"/>
          <w:b/>
          <w:sz w:val="28"/>
          <w:szCs w:val="28"/>
        </w:rPr>
        <w:t>.</w:t>
      </w:r>
      <w:r w:rsidR="007D44C1">
        <w:rPr>
          <w:rFonts w:cstheme="minorHAnsi"/>
          <w:b/>
          <w:sz w:val="28"/>
          <w:szCs w:val="28"/>
        </w:rPr>
        <w:t>10</w:t>
      </w:r>
    </w:p>
    <w:p w14:paraId="5DD53165" w14:textId="6070739E" w:rsidR="00EA1332" w:rsidRPr="00E83A0E" w:rsidRDefault="001A23AA" w:rsidP="00EA1332">
      <w:pPr>
        <w:pStyle w:val="ListParagraph"/>
        <w:numPr>
          <w:ilvl w:val="1"/>
          <w:numId w:val="1"/>
        </w:numPr>
        <w:spacing w:before="240" w:line="480" w:lineRule="auto"/>
        <w:jc w:val="both"/>
        <w:rPr>
          <w:rFonts w:cstheme="minorHAnsi"/>
          <w:b/>
          <w:sz w:val="28"/>
          <w:szCs w:val="28"/>
        </w:rPr>
      </w:pPr>
      <w:r>
        <w:rPr>
          <w:rFonts w:cstheme="minorHAnsi"/>
          <w:b/>
          <w:sz w:val="28"/>
          <w:szCs w:val="28"/>
        </w:rPr>
        <w:t>MDX/E1</w:t>
      </w:r>
      <w:r w:rsidR="00EA1332" w:rsidRPr="00E83A0E">
        <w:rPr>
          <w:rFonts w:cstheme="minorHAnsi"/>
          <w:b/>
          <w:sz w:val="28"/>
          <w:szCs w:val="28"/>
        </w:rPr>
        <w:t xml:space="preserve"> Exhibit Details……………………………………………</w:t>
      </w:r>
      <w:r>
        <w:rPr>
          <w:rFonts w:cstheme="minorHAnsi"/>
          <w:b/>
          <w:sz w:val="28"/>
          <w:szCs w:val="28"/>
        </w:rPr>
        <w:t>….</w:t>
      </w:r>
      <w:r w:rsidR="007D44C1">
        <w:rPr>
          <w:rFonts w:cstheme="minorHAnsi"/>
          <w:b/>
          <w:sz w:val="28"/>
          <w:szCs w:val="28"/>
        </w:rPr>
        <w:t>10</w:t>
      </w:r>
    </w:p>
    <w:p w14:paraId="56D4E6D4" w14:textId="36E4B850" w:rsidR="00EA1332" w:rsidRPr="00E83A0E" w:rsidRDefault="001A23AA" w:rsidP="00EA1332">
      <w:pPr>
        <w:pStyle w:val="ListParagraph"/>
        <w:numPr>
          <w:ilvl w:val="1"/>
          <w:numId w:val="1"/>
        </w:numPr>
        <w:spacing w:before="240" w:line="480" w:lineRule="auto"/>
        <w:jc w:val="both"/>
        <w:rPr>
          <w:rFonts w:cstheme="minorHAnsi"/>
          <w:b/>
          <w:sz w:val="28"/>
          <w:szCs w:val="28"/>
        </w:rPr>
      </w:pPr>
      <w:r>
        <w:rPr>
          <w:rFonts w:cstheme="minorHAnsi"/>
          <w:b/>
          <w:sz w:val="28"/>
          <w:szCs w:val="28"/>
        </w:rPr>
        <w:t>MDX/E1</w:t>
      </w:r>
      <w:r w:rsidR="00EA1332" w:rsidRPr="00E83A0E">
        <w:rPr>
          <w:rFonts w:cstheme="minorHAnsi"/>
          <w:b/>
          <w:sz w:val="28"/>
          <w:szCs w:val="28"/>
        </w:rPr>
        <w:t xml:space="preserve"> Exhibit Imaging…………………………………………</w:t>
      </w:r>
      <w:proofErr w:type="gramStart"/>
      <w:r w:rsidR="00E62D19" w:rsidRPr="00E83A0E">
        <w:rPr>
          <w:rFonts w:cstheme="minorHAnsi"/>
          <w:b/>
          <w:sz w:val="28"/>
          <w:szCs w:val="28"/>
        </w:rPr>
        <w:t>…</w:t>
      </w:r>
      <w:r w:rsidR="00E62D19">
        <w:rPr>
          <w:rFonts w:cstheme="minorHAnsi"/>
          <w:b/>
          <w:sz w:val="28"/>
          <w:szCs w:val="28"/>
        </w:rPr>
        <w:t>..</w:t>
      </w:r>
      <w:proofErr w:type="gramEnd"/>
      <w:r w:rsidR="007D44C1">
        <w:rPr>
          <w:rFonts w:cstheme="minorHAnsi"/>
          <w:b/>
          <w:sz w:val="28"/>
          <w:szCs w:val="28"/>
        </w:rPr>
        <w:t>11</w:t>
      </w:r>
    </w:p>
    <w:p w14:paraId="40A82583" w14:textId="4F7AD907" w:rsidR="00EA1332" w:rsidRPr="00E83A0E" w:rsidRDefault="00EA1332" w:rsidP="00EA1332">
      <w:pPr>
        <w:pStyle w:val="ListParagraph"/>
        <w:numPr>
          <w:ilvl w:val="0"/>
          <w:numId w:val="1"/>
        </w:numPr>
        <w:spacing w:before="240" w:line="480" w:lineRule="auto"/>
        <w:jc w:val="both"/>
        <w:rPr>
          <w:rFonts w:cstheme="minorHAnsi"/>
          <w:b/>
          <w:sz w:val="28"/>
          <w:szCs w:val="28"/>
        </w:rPr>
      </w:pPr>
      <w:r w:rsidRPr="00E83A0E">
        <w:rPr>
          <w:rFonts w:cstheme="minorHAnsi"/>
          <w:b/>
          <w:sz w:val="28"/>
          <w:szCs w:val="28"/>
        </w:rPr>
        <w:t xml:space="preserve">Exhibit </w:t>
      </w:r>
      <w:r w:rsidR="001A23AA">
        <w:rPr>
          <w:rFonts w:cstheme="minorHAnsi"/>
          <w:b/>
          <w:sz w:val="28"/>
          <w:szCs w:val="28"/>
        </w:rPr>
        <w:t>MDX/E1</w:t>
      </w:r>
      <w:r w:rsidRPr="00E83A0E">
        <w:rPr>
          <w:rFonts w:cstheme="minorHAnsi"/>
          <w:b/>
          <w:sz w:val="28"/>
          <w:szCs w:val="28"/>
        </w:rPr>
        <w:t xml:space="preserve"> Analysis Results………………………………………</w:t>
      </w:r>
      <w:proofErr w:type="gramStart"/>
      <w:r w:rsidR="00E62D19" w:rsidRPr="00E83A0E">
        <w:rPr>
          <w:rFonts w:cstheme="minorHAnsi"/>
          <w:b/>
          <w:sz w:val="28"/>
          <w:szCs w:val="28"/>
        </w:rPr>
        <w:t>…</w:t>
      </w:r>
      <w:r w:rsidR="00E62D19">
        <w:rPr>
          <w:rFonts w:cstheme="minorHAnsi"/>
          <w:b/>
          <w:sz w:val="28"/>
          <w:szCs w:val="28"/>
        </w:rPr>
        <w:t>..</w:t>
      </w:r>
      <w:proofErr w:type="gramEnd"/>
      <w:r w:rsidR="007D44C1">
        <w:rPr>
          <w:rFonts w:cstheme="minorHAnsi"/>
          <w:b/>
          <w:sz w:val="28"/>
          <w:szCs w:val="28"/>
        </w:rPr>
        <w:t>13</w:t>
      </w:r>
    </w:p>
    <w:p w14:paraId="0DB3EBE8" w14:textId="26A0B3AB" w:rsidR="00EA1332" w:rsidRPr="00E83A0E" w:rsidRDefault="00EA1332" w:rsidP="00EA1332">
      <w:pPr>
        <w:pStyle w:val="ListParagraph"/>
        <w:spacing w:before="240" w:line="480" w:lineRule="auto"/>
        <w:jc w:val="both"/>
        <w:rPr>
          <w:rFonts w:cstheme="minorHAnsi"/>
          <w:b/>
          <w:sz w:val="28"/>
          <w:szCs w:val="28"/>
        </w:rPr>
      </w:pPr>
      <w:r w:rsidRPr="00E83A0E">
        <w:rPr>
          <w:rFonts w:cstheme="minorHAnsi"/>
          <w:b/>
          <w:sz w:val="28"/>
          <w:szCs w:val="28"/>
        </w:rPr>
        <w:t>5.1</w:t>
      </w:r>
      <w:r w:rsidRPr="00E83A0E">
        <w:rPr>
          <w:rFonts w:cstheme="minorHAnsi"/>
          <w:b/>
          <w:sz w:val="28"/>
          <w:szCs w:val="28"/>
        </w:rPr>
        <w:tab/>
        <w:t>Operating System Details……………………………………</w:t>
      </w:r>
      <w:r w:rsidR="00A17FCA" w:rsidRPr="00E83A0E">
        <w:rPr>
          <w:rFonts w:cstheme="minorHAnsi"/>
          <w:b/>
          <w:sz w:val="28"/>
          <w:szCs w:val="28"/>
        </w:rPr>
        <w:t>…</w:t>
      </w:r>
      <w:r w:rsidR="00A17FCA">
        <w:rPr>
          <w:rFonts w:cstheme="minorHAnsi"/>
          <w:b/>
          <w:sz w:val="28"/>
          <w:szCs w:val="28"/>
        </w:rPr>
        <w:t>...</w:t>
      </w:r>
      <w:r w:rsidR="001A23AA">
        <w:rPr>
          <w:rFonts w:cstheme="minorHAnsi"/>
          <w:b/>
          <w:sz w:val="28"/>
          <w:szCs w:val="28"/>
        </w:rPr>
        <w:t>1</w:t>
      </w:r>
      <w:r w:rsidR="0063404B">
        <w:rPr>
          <w:rFonts w:cstheme="minorHAnsi"/>
          <w:b/>
          <w:sz w:val="28"/>
          <w:szCs w:val="28"/>
        </w:rPr>
        <w:t>3</w:t>
      </w:r>
    </w:p>
    <w:p w14:paraId="4A6DEA8A" w14:textId="316A0694" w:rsidR="00EA1332" w:rsidRDefault="00EA1332" w:rsidP="00EA1332">
      <w:pPr>
        <w:pStyle w:val="ListParagraph"/>
        <w:spacing w:before="240" w:line="480" w:lineRule="auto"/>
        <w:jc w:val="both"/>
        <w:rPr>
          <w:rFonts w:cstheme="minorHAnsi"/>
          <w:b/>
          <w:sz w:val="28"/>
          <w:szCs w:val="28"/>
        </w:rPr>
      </w:pPr>
      <w:r w:rsidRPr="00E83A0E">
        <w:rPr>
          <w:rFonts w:cstheme="minorHAnsi"/>
          <w:b/>
          <w:sz w:val="28"/>
          <w:szCs w:val="28"/>
        </w:rPr>
        <w:t>5.2</w:t>
      </w:r>
      <w:r w:rsidRPr="00E83A0E">
        <w:rPr>
          <w:rFonts w:cstheme="minorHAnsi"/>
          <w:b/>
          <w:sz w:val="28"/>
          <w:szCs w:val="28"/>
        </w:rPr>
        <w:tab/>
        <w:t>Image Analysis……………………………………………………</w:t>
      </w:r>
      <w:r w:rsidR="001A23AA">
        <w:rPr>
          <w:rFonts w:cstheme="minorHAnsi"/>
          <w:b/>
          <w:sz w:val="28"/>
          <w:szCs w:val="28"/>
        </w:rPr>
        <w:t>…</w:t>
      </w:r>
      <w:r w:rsidR="00A17FCA">
        <w:rPr>
          <w:rFonts w:cstheme="minorHAnsi"/>
          <w:b/>
          <w:sz w:val="28"/>
          <w:szCs w:val="28"/>
        </w:rPr>
        <w:t>….</w:t>
      </w:r>
      <w:r w:rsidR="001A23AA">
        <w:rPr>
          <w:rFonts w:cstheme="minorHAnsi"/>
          <w:b/>
          <w:sz w:val="28"/>
          <w:szCs w:val="28"/>
        </w:rPr>
        <w:t>1</w:t>
      </w:r>
      <w:r w:rsidR="0063404B">
        <w:rPr>
          <w:rFonts w:cstheme="minorHAnsi"/>
          <w:b/>
          <w:sz w:val="28"/>
          <w:szCs w:val="28"/>
        </w:rPr>
        <w:t>3</w:t>
      </w:r>
    </w:p>
    <w:p w14:paraId="379790D6" w14:textId="4FB0FAFD" w:rsidR="00C95DF5" w:rsidRDefault="00C95DF5" w:rsidP="00EA1332">
      <w:pPr>
        <w:pStyle w:val="ListParagraph"/>
        <w:spacing w:before="240" w:line="480" w:lineRule="auto"/>
        <w:jc w:val="both"/>
        <w:rPr>
          <w:b/>
          <w:bCs/>
          <w:sz w:val="28"/>
          <w:szCs w:val="28"/>
          <w:lang w:val="en-US"/>
        </w:rPr>
      </w:pPr>
      <w:r>
        <w:rPr>
          <w:rFonts w:cstheme="minorHAnsi"/>
          <w:b/>
          <w:sz w:val="28"/>
          <w:szCs w:val="28"/>
        </w:rPr>
        <w:t>5.3</w:t>
      </w:r>
      <w:r>
        <w:rPr>
          <w:rFonts w:cstheme="minorHAnsi"/>
          <w:b/>
          <w:sz w:val="28"/>
          <w:szCs w:val="28"/>
        </w:rPr>
        <w:tab/>
      </w:r>
      <w:r w:rsidRPr="00C95DF5">
        <w:rPr>
          <w:b/>
          <w:bCs/>
          <w:sz w:val="28"/>
          <w:szCs w:val="28"/>
          <w:lang w:val="en-US"/>
        </w:rPr>
        <w:t>Presenting the Evidence</w:t>
      </w:r>
      <w:r>
        <w:rPr>
          <w:b/>
          <w:bCs/>
          <w:sz w:val="28"/>
          <w:szCs w:val="28"/>
          <w:lang w:val="en-US"/>
        </w:rPr>
        <w:t>…………………………………………</w:t>
      </w:r>
      <w:r w:rsidR="00A17FCA">
        <w:rPr>
          <w:b/>
          <w:bCs/>
          <w:sz w:val="28"/>
          <w:szCs w:val="28"/>
          <w:lang w:val="en-US"/>
        </w:rPr>
        <w:t>…</w:t>
      </w:r>
      <w:r>
        <w:rPr>
          <w:b/>
          <w:bCs/>
          <w:sz w:val="28"/>
          <w:szCs w:val="28"/>
          <w:lang w:val="en-US"/>
        </w:rPr>
        <w:t>1</w:t>
      </w:r>
      <w:r w:rsidR="00A7389C">
        <w:rPr>
          <w:b/>
          <w:bCs/>
          <w:sz w:val="28"/>
          <w:szCs w:val="28"/>
          <w:lang w:val="en-US"/>
        </w:rPr>
        <w:t>8</w:t>
      </w:r>
    </w:p>
    <w:p w14:paraId="75CB8001" w14:textId="52E5A86A" w:rsidR="00EA1332" w:rsidRDefault="00EA1332" w:rsidP="00EA1332">
      <w:pPr>
        <w:spacing w:before="240" w:line="480" w:lineRule="auto"/>
        <w:jc w:val="both"/>
        <w:rPr>
          <w:rFonts w:cstheme="minorHAnsi"/>
          <w:b/>
          <w:sz w:val="28"/>
          <w:szCs w:val="28"/>
        </w:rPr>
      </w:pPr>
      <w:r>
        <w:rPr>
          <w:rFonts w:cstheme="minorHAnsi"/>
          <w:b/>
          <w:sz w:val="28"/>
          <w:szCs w:val="28"/>
        </w:rPr>
        <w:t xml:space="preserve">      6.</w:t>
      </w:r>
      <w:r>
        <w:rPr>
          <w:rFonts w:cstheme="minorHAnsi"/>
          <w:b/>
          <w:sz w:val="28"/>
          <w:szCs w:val="28"/>
        </w:rPr>
        <w:tab/>
      </w:r>
      <w:r w:rsidR="00D5253B">
        <w:rPr>
          <w:rFonts w:cstheme="minorHAnsi"/>
          <w:b/>
          <w:sz w:val="28"/>
          <w:szCs w:val="28"/>
        </w:rPr>
        <w:t>Future Research Opportunities</w:t>
      </w:r>
      <w:r>
        <w:rPr>
          <w:rFonts w:cstheme="minorHAnsi"/>
          <w:b/>
          <w:sz w:val="28"/>
          <w:szCs w:val="28"/>
        </w:rPr>
        <w:t>………………………………</w:t>
      </w:r>
      <w:r w:rsidR="00D5253B">
        <w:rPr>
          <w:rFonts w:cstheme="minorHAnsi"/>
          <w:b/>
          <w:sz w:val="28"/>
          <w:szCs w:val="28"/>
        </w:rPr>
        <w:t>………</w:t>
      </w:r>
      <w:proofErr w:type="gramStart"/>
      <w:r w:rsidR="00E62D19">
        <w:rPr>
          <w:rFonts w:cstheme="minorHAnsi"/>
          <w:b/>
          <w:sz w:val="28"/>
          <w:szCs w:val="28"/>
        </w:rPr>
        <w:t>…..</w:t>
      </w:r>
      <w:proofErr w:type="gramEnd"/>
      <w:r w:rsidR="00075A8C">
        <w:rPr>
          <w:rFonts w:cstheme="minorHAnsi"/>
          <w:b/>
          <w:sz w:val="28"/>
          <w:szCs w:val="28"/>
        </w:rPr>
        <w:t>20</w:t>
      </w:r>
    </w:p>
    <w:p w14:paraId="1AFA9855" w14:textId="1AF7BA15" w:rsidR="00EA1332" w:rsidRDefault="00EA1332" w:rsidP="00EA1332">
      <w:pPr>
        <w:spacing w:before="240" w:line="480" w:lineRule="auto"/>
        <w:jc w:val="both"/>
        <w:rPr>
          <w:rFonts w:cstheme="minorHAnsi"/>
          <w:b/>
          <w:sz w:val="28"/>
          <w:szCs w:val="28"/>
        </w:rPr>
      </w:pPr>
      <w:r>
        <w:rPr>
          <w:rFonts w:cstheme="minorHAnsi"/>
          <w:b/>
          <w:sz w:val="28"/>
          <w:szCs w:val="28"/>
        </w:rPr>
        <w:t xml:space="preserve">      7. </w:t>
      </w:r>
      <w:r w:rsidR="0074178F">
        <w:rPr>
          <w:rFonts w:cstheme="minorHAnsi"/>
          <w:b/>
          <w:sz w:val="28"/>
          <w:szCs w:val="28"/>
        </w:rPr>
        <w:t>Appendix</w:t>
      </w:r>
      <w:r>
        <w:rPr>
          <w:rFonts w:cstheme="minorHAnsi"/>
          <w:b/>
          <w:sz w:val="28"/>
          <w:szCs w:val="28"/>
        </w:rPr>
        <w:t>…………………………………………………………………………</w:t>
      </w:r>
      <w:r w:rsidR="00A17FCA">
        <w:rPr>
          <w:rFonts w:cstheme="minorHAnsi"/>
          <w:b/>
          <w:sz w:val="28"/>
          <w:szCs w:val="28"/>
        </w:rPr>
        <w:t>….</w:t>
      </w:r>
      <w:r w:rsidR="00003AB1">
        <w:rPr>
          <w:rFonts w:cstheme="minorHAnsi"/>
          <w:b/>
          <w:sz w:val="28"/>
          <w:szCs w:val="28"/>
        </w:rPr>
        <w:t>21</w:t>
      </w:r>
    </w:p>
    <w:p w14:paraId="1AB2B2FF" w14:textId="0672FF82" w:rsidR="00EA1332" w:rsidRPr="00F36F24" w:rsidRDefault="00EA1332" w:rsidP="00EA1332">
      <w:pPr>
        <w:spacing w:before="240" w:line="480" w:lineRule="auto"/>
        <w:jc w:val="both"/>
        <w:rPr>
          <w:rFonts w:cstheme="minorHAnsi"/>
          <w:b/>
          <w:sz w:val="28"/>
          <w:szCs w:val="28"/>
        </w:rPr>
      </w:pPr>
      <w:r>
        <w:rPr>
          <w:rFonts w:cstheme="minorHAnsi"/>
          <w:b/>
          <w:sz w:val="28"/>
          <w:szCs w:val="28"/>
        </w:rPr>
        <w:t xml:space="preserve">      8. R</w:t>
      </w:r>
      <w:r w:rsidR="0074178F">
        <w:rPr>
          <w:rFonts w:cstheme="minorHAnsi"/>
          <w:b/>
          <w:sz w:val="28"/>
          <w:szCs w:val="28"/>
        </w:rPr>
        <w:t>eferences</w:t>
      </w:r>
      <w:r>
        <w:rPr>
          <w:rFonts w:cstheme="minorHAnsi"/>
          <w:b/>
          <w:sz w:val="28"/>
          <w:szCs w:val="28"/>
        </w:rPr>
        <w:t>………………………………………………………………………</w:t>
      </w:r>
      <w:r w:rsidR="00A17FCA">
        <w:rPr>
          <w:rFonts w:cstheme="minorHAnsi"/>
          <w:b/>
          <w:sz w:val="28"/>
          <w:szCs w:val="28"/>
        </w:rPr>
        <w:t>….</w:t>
      </w:r>
      <w:r w:rsidR="0074178F">
        <w:rPr>
          <w:rFonts w:cstheme="minorHAnsi"/>
          <w:b/>
          <w:sz w:val="28"/>
          <w:szCs w:val="28"/>
        </w:rPr>
        <w:t>4</w:t>
      </w:r>
      <w:r w:rsidR="00C565DA">
        <w:rPr>
          <w:rFonts w:cstheme="minorHAnsi"/>
          <w:b/>
          <w:sz w:val="28"/>
          <w:szCs w:val="28"/>
        </w:rPr>
        <w:t>5</w:t>
      </w:r>
    </w:p>
    <w:p w14:paraId="3B1E979B" w14:textId="7421CEBB" w:rsidR="00767C12" w:rsidRDefault="00767C12" w:rsidP="00EA1332"/>
    <w:p w14:paraId="5004E354" w14:textId="6691F00B" w:rsidR="002E7D52" w:rsidRDefault="002E7D52" w:rsidP="00EA1332"/>
    <w:p w14:paraId="07B2D0BB" w14:textId="71FE5DA3" w:rsidR="002E7D52" w:rsidRDefault="002E7D52" w:rsidP="00EA1332"/>
    <w:p w14:paraId="465B2FE6" w14:textId="334963CC" w:rsidR="002E7D52" w:rsidRDefault="002E7D52" w:rsidP="00EA1332"/>
    <w:p w14:paraId="21864966" w14:textId="37BAA20D" w:rsidR="002E7D52" w:rsidRDefault="002E7D52" w:rsidP="00EA1332"/>
    <w:p w14:paraId="0DE797F4" w14:textId="08BD2D35" w:rsidR="002E7D52" w:rsidRDefault="002E7D52" w:rsidP="00EA1332"/>
    <w:p w14:paraId="5C7BFB41" w14:textId="1B62E4E0" w:rsidR="002E7D52" w:rsidRDefault="002E7D52" w:rsidP="00EA1332"/>
    <w:p w14:paraId="3BF32D4F" w14:textId="7B1DF18F" w:rsidR="002E7D52" w:rsidRDefault="002E7D52" w:rsidP="00EA1332"/>
    <w:p w14:paraId="46C8EE30" w14:textId="25668F5D" w:rsidR="002E7D52" w:rsidRDefault="002E7D52" w:rsidP="00EA1332"/>
    <w:p w14:paraId="6A96BA26" w14:textId="33703C11" w:rsidR="002E7D52" w:rsidRDefault="002E7D52" w:rsidP="00EA1332"/>
    <w:p w14:paraId="73BD201B" w14:textId="39859409" w:rsidR="002E7D52" w:rsidRDefault="002E7D52" w:rsidP="00EA1332"/>
    <w:p w14:paraId="548CEA38" w14:textId="3D025517" w:rsidR="002E7D52" w:rsidRDefault="002E7D52" w:rsidP="00EA1332"/>
    <w:p w14:paraId="1D8718AB" w14:textId="62CA0C45" w:rsidR="002E7D52" w:rsidRDefault="002E7D52" w:rsidP="00EA1332"/>
    <w:p w14:paraId="7C459D16" w14:textId="15A85606" w:rsidR="002E7D52" w:rsidRDefault="002E7D52" w:rsidP="00EA1332"/>
    <w:p w14:paraId="75F8CF8F" w14:textId="653FA7AB" w:rsidR="002E7D52" w:rsidRDefault="002E7D52" w:rsidP="00EA1332"/>
    <w:p w14:paraId="56103BBD" w14:textId="47D09BB9" w:rsidR="002E7D52" w:rsidRDefault="002E7D52" w:rsidP="00EA1332"/>
    <w:p w14:paraId="28F2EEC9" w14:textId="0ABF620D" w:rsidR="002E7D52" w:rsidRDefault="002E7D52" w:rsidP="00EA1332"/>
    <w:p w14:paraId="6B2135B5" w14:textId="7416484D" w:rsidR="002E7D52" w:rsidRDefault="002E7D52" w:rsidP="00EA1332"/>
    <w:p w14:paraId="4AD0DA75" w14:textId="77777777" w:rsidR="002E7D52" w:rsidRPr="00E81ED7" w:rsidRDefault="002E7D52" w:rsidP="00DD6125">
      <w:pPr>
        <w:pStyle w:val="ListParagraph"/>
        <w:numPr>
          <w:ilvl w:val="0"/>
          <w:numId w:val="2"/>
        </w:numPr>
        <w:spacing w:line="480" w:lineRule="auto"/>
        <w:jc w:val="both"/>
        <w:rPr>
          <w:rFonts w:eastAsia="Times New Roman" w:cstheme="minorHAnsi"/>
          <w:b/>
          <w:bCs/>
          <w:sz w:val="28"/>
          <w:szCs w:val="28"/>
          <w:lang w:val="en-US"/>
        </w:rPr>
      </w:pPr>
      <w:bookmarkStart w:id="0" w:name="_TOC_250008"/>
      <w:r w:rsidRPr="00E81ED7">
        <w:rPr>
          <w:rFonts w:eastAsia="Times New Roman" w:cstheme="minorHAnsi"/>
          <w:b/>
          <w:bCs/>
          <w:sz w:val="28"/>
          <w:szCs w:val="28"/>
          <w:lang w:val="en-US"/>
        </w:rPr>
        <w:t xml:space="preserve">SUMMARY OF FINDINGS AND </w:t>
      </w:r>
      <w:bookmarkEnd w:id="0"/>
      <w:r w:rsidRPr="00E81ED7">
        <w:rPr>
          <w:rFonts w:eastAsia="Times New Roman" w:cstheme="minorHAnsi"/>
          <w:b/>
          <w:bCs/>
          <w:sz w:val="28"/>
          <w:szCs w:val="28"/>
          <w:lang w:val="en-US"/>
        </w:rPr>
        <w:t>CONCLUSION</w:t>
      </w:r>
    </w:p>
    <w:p w14:paraId="495992EB" w14:textId="77927995" w:rsidR="002E7D52" w:rsidRPr="00DD6125" w:rsidRDefault="002E7D52" w:rsidP="00DD6125">
      <w:pPr>
        <w:pStyle w:val="ListParagraph"/>
        <w:widowControl w:val="0"/>
        <w:numPr>
          <w:ilvl w:val="1"/>
          <w:numId w:val="2"/>
        </w:numPr>
        <w:tabs>
          <w:tab w:val="left" w:pos="951"/>
        </w:tabs>
        <w:autoSpaceDE w:val="0"/>
        <w:autoSpaceDN w:val="0"/>
        <w:spacing w:before="1" w:after="0" w:line="480" w:lineRule="auto"/>
        <w:ind w:right="231"/>
        <w:contextualSpacing w:val="0"/>
        <w:jc w:val="both"/>
        <w:rPr>
          <w:rFonts w:eastAsia="Times New Roman" w:cstheme="minorHAnsi"/>
          <w:sz w:val="28"/>
          <w:szCs w:val="28"/>
          <w:lang w:val="en-US"/>
        </w:rPr>
      </w:pPr>
      <w:r w:rsidRPr="00DD6125">
        <w:rPr>
          <w:rFonts w:eastAsia="Times New Roman" w:cstheme="minorHAnsi"/>
          <w:sz w:val="28"/>
          <w:szCs w:val="28"/>
          <w:lang w:val="en-US"/>
        </w:rPr>
        <w:t xml:space="preserve">Information is present on exhibit </w:t>
      </w:r>
      <w:r w:rsidR="00182998" w:rsidRPr="00DD6125">
        <w:rPr>
          <w:rFonts w:eastAsia="Times New Roman" w:cstheme="minorHAnsi"/>
          <w:sz w:val="28"/>
          <w:szCs w:val="28"/>
          <w:lang w:val="en-US"/>
        </w:rPr>
        <w:t>MDX/E1</w:t>
      </w:r>
      <w:r w:rsidRPr="00DD6125">
        <w:rPr>
          <w:rFonts w:eastAsia="Times New Roman" w:cstheme="minorHAnsi"/>
          <w:sz w:val="28"/>
          <w:szCs w:val="28"/>
          <w:lang w:val="en-US"/>
        </w:rPr>
        <w:t xml:space="preserve"> to show that the computer has been active for the period </w:t>
      </w:r>
      <w:r w:rsidR="00620060" w:rsidRPr="00DD6125">
        <w:rPr>
          <w:rFonts w:eastAsia="Times New Roman" w:cstheme="minorHAnsi"/>
          <w:sz w:val="28"/>
          <w:szCs w:val="28"/>
          <w:lang w:val="en-US"/>
        </w:rPr>
        <w:t>8</w:t>
      </w:r>
      <w:r w:rsidRPr="00DD6125">
        <w:rPr>
          <w:rFonts w:eastAsia="Times New Roman" w:cstheme="minorHAnsi"/>
          <w:sz w:val="28"/>
          <w:szCs w:val="28"/>
          <w:lang w:val="en-US"/>
        </w:rPr>
        <w:t xml:space="preserve">th March 2018 </w:t>
      </w:r>
      <w:r w:rsidR="00620060" w:rsidRPr="00DD6125">
        <w:rPr>
          <w:rFonts w:eastAsia="Times New Roman" w:cstheme="minorHAnsi"/>
          <w:sz w:val="28"/>
          <w:szCs w:val="28"/>
          <w:lang w:val="en-US"/>
        </w:rPr>
        <w:t>00</w:t>
      </w:r>
      <w:r w:rsidRPr="00DD6125">
        <w:rPr>
          <w:rFonts w:eastAsia="Times New Roman" w:cstheme="minorHAnsi"/>
          <w:sz w:val="28"/>
          <w:szCs w:val="28"/>
          <w:lang w:val="en-US"/>
        </w:rPr>
        <w:t>:</w:t>
      </w:r>
      <w:r w:rsidR="00620060" w:rsidRPr="00DD6125">
        <w:rPr>
          <w:rFonts w:eastAsia="Times New Roman" w:cstheme="minorHAnsi"/>
          <w:sz w:val="28"/>
          <w:szCs w:val="28"/>
          <w:lang w:val="en-US"/>
        </w:rPr>
        <w:t>00</w:t>
      </w:r>
      <w:r w:rsidRPr="00DD6125">
        <w:rPr>
          <w:rFonts w:eastAsia="Times New Roman" w:cstheme="minorHAnsi"/>
          <w:sz w:val="28"/>
          <w:szCs w:val="28"/>
          <w:lang w:val="en-US"/>
        </w:rPr>
        <w:t>:</w:t>
      </w:r>
      <w:r w:rsidR="00620060" w:rsidRPr="00DD6125">
        <w:rPr>
          <w:rFonts w:eastAsia="Times New Roman" w:cstheme="minorHAnsi"/>
          <w:sz w:val="28"/>
          <w:szCs w:val="28"/>
          <w:lang w:val="en-US"/>
        </w:rPr>
        <w:t>00</w:t>
      </w:r>
      <w:r w:rsidRPr="00DD6125">
        <w:rPr>
          <w:rFonts w:eastAsia="Times New Roman" w:cstheme="minorHAnsi"/>
          <w:sz w:val="28"/>
          <w:szCs w:val="28"/>
          <w:lang w:val="en-US"/>
        </w:rPr>
        <w:t xml:space="preserve"> </w:t>
      </w:r>
      <w:proofErr w:type="spellStart"/>
      <w:r w:rsidRPr="00DD6125">
        <w:rPr>
          <w:rFonts w:eastAsia="Times New Roman" w:cstheme="minorHAnsi"/>
          <w:sz w:val="28"/>
          <w:szCs w:val="28"/>
          <w:lang w:val="en-US"/>
        </w:rPr>
        <w:t>hrs</w:t>
      </w:r>
      <w:proofErr w:type="spellEnd"/>
      <w:r w:rsidRPr="00DD6125">
        <w:rPr>
          <w:rFonts w:eastAsia="Times New Roman" w:cstheme="minorHAnsi"/>
          <w:sz w:val="28"/>
          <w:szCs w:val="28"/>
          <w:lang w:val="en-US"/>
        </w:rPr>
        <w:t xml:space="preserve"> until 6th April 2018 1:55:14 </w:t>
      </w:r>
      <w:proofErr w:type="spellStart"/>
      <w:r w:rsidRPr="00DD6125">
        <w:rPr>
          <w:rFonts w:eastAsia="Times New Roman" w:cstheme="minorHAnsi"/>
          <w:sz w:val="28"/>
          <w:szCs w:val="28"/>
          <w:lang w:val="en-US"/>
        </w:rPr>
        <w:t>hrs</w:t>
      </w:r>
      <w:proofErr w:type="spellEnd"/>
      <w:r w:rsidRPr="00DD6125">
        <w:rPr>
          <w:rFonts w:eastAsia="Times New Roman" w:cstheme="minorHAnsi"/>
          <w:sz w:val="28"/>
          <w:szCs w:val="28"/>
          <w:lang w:val="en-US"/>
        </w:rPr>
        <w:t xml:space="preserve"> by the suspect, Lone Wolf</w:t>
      </w:r>
      <w:r w:rsidR="00182998" w:rsidRPr="00DD6125">
        <w:rPr>
          <w:rFonts w:eastAsia="Times New Roman" w:cstheme="minorHAnsi"/>
          <w:sz w:val="28"/>
          <w:szCs w:val="28"/>
          <w:lang w:val="en-US"/>
        </w:rPr>
        <w:t xml:space="preserve"> was the last user of this system on 2018-04-06 13:26:27 shortly before his arrest.</w:t>
      </w:r>
    </w:p>
    <w:p w14:paraId="0641B8A0" w14:textId="221CDE84" w:rsidR="005B3932" w:rsidRPr="00DD6125" w:rsidRDefault="005B3932" w:rsidP="00DD6125">
      <w:pPr>
        <w:widowControl w:val="0"/>
        <w:tabs>
          <w:tab w:val="left" w:pos="951"/>
        </w:tabs>
        <w:autoSpaceDE w:val="0"/>
        <w:autoSpaceDN w:val="0"/>
        <w:spacing w:before="1" w:after="0" w:line="480" w:lineRule="auto"/>
        <w:ind w:right="231"/>
        <w:jc w:val="both"/>
        <w:rPr>
          <w:rFonts w:eastAsia="Times New Roman" w:cstheme="minorHAnsi"/>
          <w:sz w:val="28"/>
          <w:szCs w:val="28"/>
          <w:lang w:val="en-US"/>
        </w:rPr>
      </w:pPr>
      <w:r w:rsidRPr="00DD6125">
        <w:rPr>
          <w:rFonts w:eastAsia="Times New Roman" w:cstheme="minorHAnsi"/>
          <w:noProof/>
          <w:sz w:val="28"/>
          <w:szCs w:val="28"/>
          <w:lang w:val="en-US"/>
        </w:rPr>
        <w:drawing>
          <wp:inline distT="0" distB="0" distL="0" distR="0" wp14:anchorId="1B17BE9C" wp14:editId="5C062B5B">
            <wp:extent cx="4123687" cy="2039815"/>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77964" cy="2066664"/>
                    </a:xfrm>
                    <a:prstGeom prst="rect">
                      <a:avLst/>
                    </a:prstGeom>
                    <a:noFill/>
                    <a:ln>
                      <a:noFill/>
                    </a:ln>
                  </pic:spPr>
                </pic:pic>
              </a:graphicData>
            </a:graphic>
          </wp:inline>
        </w:drawing>
      </w:r>
      <w:r w:rsidR="00182998" w:rsidRPr="00DD6125">
        <w:rPr>
          <w:rFonts w:eastAsia="Times New Roman" w:cstheme="minorHAnsi"/>
          <w:noProof/>
          <w:sz w:val="28"/>
          <w:szCs w:val="28"/>
          <w:lang w:val="en-US"/>
        </w:rPr>
        <w:drawing>
          <wp:inline distT="0" distB="0" distL="0" distR="0" wp14:anchorId="0D5A89AC" wp14:editId="4BAA441A">
            <wp:extent cx="4253653" cy="2566670"/>
            <wp:effectExtent l="0" t="0" r="0" b="0"/>
            <wp:docPr id="5" name="Content Placeholder 4" descr="Graphical user interface, text, application, email&#10;&#10;Description automatically generated">
              <a:extLst xmlns:a="http://schemas.openxmlformats.org/drawingml/2006/main">
                <a:ext uri="{FF2B5EF4-FFF2-40B4-BE49-F238E27FC236}">
                  <a16:creationId xmlns:a16="http://schemas.microsoft.com/office/drawing/2014/main" id="{C85094CE-3F99-FB0D-78EA-CF3EC8CC1D9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Graphical user interface, text, application, email&#10;&#10;Description automatically generated">
                      <a:extLst>
                        <a:ext uri="{FF2B5EF4-FFF2-40B4-BE49-F238E27FC236}">
                          <a16:creationId xmlns:a16="http://schemas.microsoft.com/office/drawing/2014/main" id="{C85094CE-3F99-FB0D-78EA-CF3EC8CC1D98}"/>
                        </a:ext>
                      </a:extLst>
                    </pic:cNvPr>
                    <pic:cNvPicPr>
                      <a:picLocks noGrp="1" noChangeAspect="1"/>
                    </pic:cNvPicPr>
                  </pic:nvPicPr>
                  <pic:blipFill>
                    <a:blip r:embed="rId10"/>
                    <a:stretch>
                      <a:fillRect/>
                    </a:stretch>
                  </pic:blipFill>
                  <pic:spPr>
                    <a:xfrm>
                      <a:off x="0" y="0"/>
                      <a:ext cx="4263365" cy="2572530"/>
                    </a:xfrm>
                    <a:prstGeom prst="rect">
                      <a:avLst/>
                    </a:prstGeom>
                  </pic:spPr>
                </pic:pic>
              </a:graphicData>
            </a:graphic>
          </wp:inline>
        </w:drawing>
      </w:r>
    </w:p>
    <w:p w14:paraId="0C66281A" w14:textId="4891380F" w:rsidR="002E7D52" w:rsidRPr="00DD6125" w:rsidRDefault="002E7D52" w:rsidP="00DD6125">
      <w:pPr>
        <w:pStyle w:val="ListParagraph"/>
        <w:widowControl w:val="0"/>
        <w:numPr>
          <w:ilvl w:val="1"/>
          <w:numId w:val="2"/>
        </w:numPr>
        <w:tabs>
          <w:tab w:val="left" w:pos="951"/>
        </w:tabs>
        <w:autoSpaceDE w:val="0"/>
        <w:autoSpaceDN w:val="0"/>
        <w:spacing w:after="0" w:line="480" w:lineRule="auto"/>
        <w:ind w:right="231"/>
        <w:contextualSpacing w:val="0"/>
        <w:jc w:val="both"/>
        <w:rPr>
          <w:rFonts w:eastAsia="Times New Roman" w:cstheme="minorHAnsi"/>
          <w:sz w:val="28"/>
          <w:szCs w:val="28"/>
          <w:lang w:val="en-US"/>
        </w:rPr>
      </w:pPr>
      <w:r w:rsidRPr="00DD6125">
        <w:rPr>
          <w:rFonts w:eastAsia="Times New Roman" w:cstheme="minorHAnsi"/>
          <w:sz w:val="28"/>
          <w:szCs w:val="28"/>
          <w:lang w:val="en-US"/>
        </w:rPr>
        <w:lastRenderedPageBreak/>
        <w:t xml:space="preserve">The exhibit, </w:t>
      </w:r>
      <w:r w:rsidR="00182998" w:rsidRPr="00DD6125">
        <w:rPr>
          <w:rFonts w:eastAsia="Times New Roman" w:cstheme="minorHAnsi"/>
          <w:sz w:val="28"/>
          <w:szCs w:val="28"/>
          <w:lang w:val="en-US"/>
        </w:rPr>
        <w:t>MDX/E1</w:t>
      </w:r>
      <w:r w:rsidRPr="00DD6125">
        <w:rPr>
          <w:rFonts w:eastAsia="Times New Roman" w:cstheme="minorHAnsi"/>
          <w:sz w:val="28"/>
          <w:szCs w:val="28"/>
          <w:lang w:val="en-US"/>
        </w:rPr>
        <w:t>, was found to contain the following set of materials relevant to the investigation:</w:t>
      </w:r>
    </w:p>
    <w:p w14:paraId="461D220C" w14:textId="132291B5" w:rsidR="002E7D52" w:rsidRPr="00DD6125" w:rsidRDefault="002E7D52" w:rsidP="00DD6125">
      <w:pPr>
        <w:pStyle w:val="ListParagraph"/>
        <w:widowControl w:val="0"/>
        <w:numPr>
          <w:ilvl w:val="0"/>
          <w:numId w:val="3"/>
        </w:numPr>
        <w:tabs>
          <w:tab w:val="left" w:pos="951"/>
        </w:tabs>
        <w:autoSpaceDE w:val="0"/>
        <w:autoSpaceDN w:val="0"/>
        <w:spacing w:after="0" w:line="480" w:lineRule="auto"/>
        <w:ind w:right="231"/>
        <w:contextualSpacing w:val="0"/>
        <w:jc w:val="both"/>
        <w:rPr>
          <w:rFonts w:eastAsia="Times New Roman" w:cstheme="minorHAnsi"/>
          <w:sz w:val="28"/>
          <w:szCs w:val="28"/>
          <w:lang w:val="en-US"/>
        </w:rPr>
      </w:pPr>
      <w:r w:rsidRPr="00DD6125">
        <w:rPr>
          <w:rFonts w:eastAsia="Times New Roman" w:cstheme="minorHAnsi"/>
          <w:sz w:val="28"/>
          <w:szCs w:val="28"/>
          <w:lang w:val="en-US"/>
        </w:rPr>
        <w:t xml:space="preserve">Documents detailing the </w:t>
      </w:r>
      <w:r w:rsidR="00434BA0" w:rsidRPr="00DD6125">
        <w:rPr>
          <w:rFonts w:eastAsia="Times New Roman" w:cstheme="minorHAnsi"/>
          <w:sz w:val="28"/>
          <w:szCs w:val="28"/>
          <w:lang w:val="en-US"/>
        </w:rPr>
        <w:t xml:space="preserve">planning of the </w:t>
      </w:r>
      <w:r w:rsidRPr="00DD6125">
        <w:rPr>
          <w:rFonts w:eastAsia="Times New Roman" w:cstheme="minorHAnsi"/>
          <w:sz w:val="28"/>
          <w:szCs w:val="28"/>
          <w:lang w:val="en-US"/>
        </w:rPr>
        <w:t xml:space="preserve">suspect’s desire to carry out </w:t>
      </w:r>
      <w:r w:rsidR="00031201">
        <w:rPr>
          <w:rFonts w:eastAsia="Times New Roman" w:cstheme="minorHAnsi"/>
          <w:sz w:val="28"/>
          <w:szCs w:val="28"/>
          <w:lang w:val="en-US"/>
        </w:rPr>
        <w:t xml:space="preserve">a </w:t>
      </w:r>
      <w:r w:rsidRPr="00DD6125">
        <w:rPr>
          <w:rFonts w:eastAsia="Times New Roman" w:cstheme="minorHAnsi"/>
          <w:sz w:val="28"/>
          <w:szCs w:val="28"/>
          <w:lang w:val="en-US"/>
        </w:rPr>
        <w:t>mass shooting</w:t>
      </w:r>
      <w:r w:rsidR="00434BA0" w:rsidRPr="00DD6125">
        <w:rPr>
          <w:rFonts w:eastAsia="Times New Roman" w:cstheme="minorHAnsi"/>
          <w:sz w:val="28"/>
          <w:szCs w:val="28"/>
          <w:lang w:val="en-US"/>
        </w:rPr>
        <w:t xml:space="preserve">, where there is </w:t>
      </w:r>
      <w:r w:rsidR="00031201">
        <w:rPr>
          <w:rFonts w:eastAsia="Times New Roman" w:cstheme="minorHAnsi"/>
          <w:sz w:val="28"/>
          <w:szCs w:val="28"/>
          <w:lang w:val="en-US"/>
        </w:rPr>
        <w:t xml:space="preserve">an </w:t>
      </w:r>
      <w:r w:rsidR="00434BA0" w:rsidRPr="00DD6125">
        <w:rPr>
          <w:rFonts w:eastAsia="Times New Roman" w:cstheme="minorHAnsi"/>
          <w:sz w:val="28"/>
          <w:szCs w:val="28"/>
          <w:lang w:val="en-US"/>
        </w:rPr>
        <w:t>escape route</w:t>
      </w:r>
      <w:r w:rsidR="00182998" w:rsidRPr="00DD6125">
        <w:rPr>
          <w:rFonts w:eastAsia="Times New Roman" w:cstheme="minorHAnsi"/>
          <w:sz w:val="28"/>
          <w:szCs w:val="28"/>
          <w:lang w:val="en-US"/>
        </w:rPr>
        <w:t>,</w:t>
      </w:r>
      <w:r w:rsidR="00434BA0" w:rsidRPr="00DD6125">
        <w:rPr>
          <w:rFonts w:eastAsia="Times New Roman" w:cstheme="minorHAnsi"/>
          <w:sz w:val="28"/>
          <w:szCs w:val="28"/>
          <w:lang w:val="en-US"/>
        </w:rPr>
        <w:t xml:space="preserve"> preferably near </w:t>
      </w:r>
      <w:r w:rsidR="00031201">
        <w:rPr>
          <w:rFonts w:eastAsia="Times New Roman" w:cstheme="minorHAnsi"/>
          <w:sz w:val="28"/>
          <w:szCs w:val="28"/>
          <w:lang w:val="en-US"/>
        </w:rPr>
        <w:t xml:space="preserve">an </w:t>
      </w:r>
      <w:proofErr w:type="gramStart"/>
      <w:r w:rsidR="00434BA0" w:rsidRPr="00DD6125">
        <w:rPr>
          <w:rFonts w:eastAsia="Times New Roman" w:cstheme="minorHAnsi"/>
          <w:sz w:val="28"/>
          <w:szCs w:val="28"/>
          <w:lang w:val="en-US"/>
        </w:rPr>
        <w:t>Airport</w:t>
      </w:r>
      <w:proofErr w:type="gramEnd"/>
      <w:r w:rsidR="00434BA0" w:rsidRPr="00DD6125">
        <w:rPr>
          <w:rFonts w:eastAsia="Times New Roman" w:cstheme="minorHAnsi"/>
          <w:sz w:val="28"/>
          <w:szCs w:val="28"/>
          <w:lang w:val="en-US"/>
        </w:rPr>
        <w:t xml:space="preserve"> and must be gun </w:t>
      </w:r>
      <w:r w:rsidR="00031201">
        <w:rPr>
          <w:rFonts w:eastAsia="Times New Roman" w:cstheme="minorHAnsi"/>
          <w:sz w:val="28"/>
          <w:szCs w:val="28"/>
          <w:lang w:val="en-US"/>
        </w:rPr>
        <w:t>gun-free</w:t>
      </w:r>
      <w:r w:rsidR="00434BA0" w:rsidRPr="00DD6125">
        <w:rPr>
          <w:rFonts w:eastAsia="Times New Roman" w:cstheme="minorHAnsi"/>
          <w:sz w:val="28"/>
          <w:szCs w:val="28"/>
          <w:lang w:val="en-US"/>
        </w:rPr>
        <w:t xml:space="preserve"> zone</w:t>
      </w:r>
      <w:r w:rsidR="00397BD4" w:rsidRPr="00DD6125">
        <w:rPr>
          <w:rFonts w:eastAsia="Times New Roman" w:cstheme="minorHAnsi"/>
          <w:sz w:val="28"/>
          <w:szCs w:val="28"/>
          <w:lang w:val="en-US"/>
        </w:rPr>
        <w:t xml:space="preserve">. </w:t>
      </w:r>
      <w:r w:rsidR="00182998" w:rsidRPr="00DD6125">
        <w:rPr>
          <w:rFonts w:eastAsia="Times New Roman" w:cstheme="minorHAnsi"/>
          <w:sz w:val="28"/>
          <w:szCs w:val="28"/>
          <w:lang w:val="en-US"/>
        </w:rPr>
        <w:t xml:space="preserve">This document </w:t>
      </w:r>
      <w:r w:rsidR="00397BD4" w:rsidRPr="00DD6125">
        <w:rPr>
          <w:rFonts w:eastAsia="Times New Roman" w:cstheme="minorHAnsi"/>
          <w:sz w:val="28"/>
          <w:szCs w:val="28"/>
          <w:lang w:val="en-US"/>
        </w:rPr>
        <w:t xml:space="preserve">was </w:t>
      </w:r>
      <w:r w:rsidR="000236AF" w:rsidRPr="00DD6125">
        <w:rPr>
          <w:rFonts w:eastAsia="Times New Roman" w:cstheme="minorHAnsi"/>
          <w:sz w:val="28"/>
          <w:szCs w:val="28"/>
          <w:lang w:val="en-US"/>
        </w:rPr>
        <w:t>named</w:t>
      </w:r>
      <w:r w:rsidR="00397BD4" w:rsidRPr="00DD6125">
        <w:rPr>
          <w:rFonts w:eastAsia="Times New Roman" w:cstheme="minorHAnsi"/>
          <w:sz w:val="28"/>
          <w:szCs w:val="28"/>
          <w:lang w:val="en-US"/>
        </w:rPr>
        <w:t xml:space="preserve"> </w:t>
      </w:r>
      <w:r w:rsidR="000236AF" w:rsidRPr="00DD6125">
        <w:rPr>
          <w:rFonts w:eastAsia="Times New Roman" w:cstheme="minorHAnsi"/>
          <w:sz w:val="28"/>
          <w:szCs w:val="28"/>
          <w:lang w:val="en-US"/>
        </w:rPr>
        <w:t>“PLANNING”</w:t>
      </w:r>
      <w:r w:rsidR="00031201">
        <w:rPr>
          <w:rFonts w:eastAsia="Times New Roman" w:cstheme="minorHAnsi"/>
          <w:sz w:val="28"/>
          <w:szCs w:val="28"/>
          <w:lang w:val="en-US"/>
        </w:rPr>
        <w:t>,</w:t>
      </w:r>
      <w:r w:rsidR="00397BD4" w:rsidRPr="00DD6125">
        <w:rPr>
          <w:rFonts w:eastAsia="Times New Roman" w:cstheme="minorHAnsi"/>
          <w:sz w:val="28"/>
          <w:szCs w:val="28"/>
          <w:lang w:val="en-US"/>
        </w:rPr>
        <w:t xml:space="preserve"> which was created on 30th of March</w:t>
      </w:r>
      <w:r w:rsidR="000236AF" w:rsidRPr="00DD6125">
        <w:rPr>
          <w:rFonts w:eastAsia="Times New Roman" w:cstheme="minorHAnsi"/>
          <w:sz w:val="28"/>
          <w:szCs w:val="28"/>
          <w:lang w:val="en-US"/>
        </w:rPr>
        <w:t>,</w:t>
      </w:r>
      <w:r w:rsidR="00397BD4" w:rsidRPr="00DD6125">
        <w:rPr>
          <w:rFonts w:eastAsia="Times New Roman" w:cstheme="minorHAnsi"/>
          <w:sz w:val="28"/>
          <w:szCs w:val="28"/>
          <w:lang w:val="en-US"/>
        </w:rPr>
        <w:t>2018</w:t>
      </w:r>
      <w:r w:rsidR="00031201">
        <w:rPr>
          <w:rFonts w:eastAsia="Times New Roman" w:cstheme="minorHAnsi"/>
          <w:sz w:val="28"/>
          <w:szCs w:val="28"/>
          <w:lang w:val="en-US"/>
        </w:rPr>
        <w:t>,</w:t>
      </w:r>
      <w:r w:rsidR="00397BD4" w:rsidRPr="00DD6125">
        <w:rPr>
          <w:rFonts w:eastAsia="Times New Roman" w:cstheme="minorHAnsi"/>
          <w:sz w:val="28"/>
          <w:szCs w:val="28"/>
          <w:lang w:val="en-US"/>
        </w:rPr>
        <w:t xml:space="preserve"> and there was a supporting document deceitfully named</w:t>
      </w:r>
      <w:r w:rsidR="00434BA0" w:rsidRPr="00DD6125">
        <w:rPr>
          <w:rFonts w:eastAsia="Times New Roman" w:cstheme="minorHAnsi"/>
          <w:sz w:val="28"/>
          <w:szCs w:val="28"/>
          <w:lang w:val="en-US"/>
        </w:rPr>
        <w:t xml:space="preserve"> </w:t>
      </w:r>
      <w:r w:rsidR="000236AF" w:rsidRPr="00DD6125">
        <w:rPr>
          <w:rFonts w:eastAsia="Times New Roman" w:cstheme="minorHAnsi"/>
          <w:sz w:val="28"/>
          <w:szCs w:val="28"/>
          <w:lang w:val="en-US"/>
        </w:rPr>
        <w:t>“</w:t>
      </w:r>
      <w:r w:rsidRPr="00DD6125">
        <w:rPr>
          <w:rFonts w:eastAsia="Times New Roman" w:cstheme="minorHAnsi"/>
          <w:sz w:val="28"/>
          <w:szCs w:val="28"/>
          <w:lang w:val="en-US"/>
        </w:rPr>
        <w:t>OPERATION 2ND HAND SMOKE</w:t>
      </w:r>
      <w:r w:rsidR="000236AF" w:rsidRPr="00DD6125">
        <w:rPr>
          <w:rFonts w:eastAsia="Times New Roman" w:cstheme="minorHAnsi"/>
          <w:sz w:val="28"/>
          <w:szCs w:val="28"/>
          <w:lang w:val="en-US"/>
        </w:rPr>
        <w:t>”</w:t>
      </w:r>
      <w:r w:rsidRPr="00DD6125">
        <w:rPr>
          <w:rFonts w:eastAsia="Times New Roman" w:cstheme="minorHAnsi"/>
          <w:sz w:val="28"/>
          <w:szCs w:val="28"/>
          <w:lang w:val="en-US"/>
        </w:rPr>
        <w:t xml:space="preserve"> </w:t>
      </w:r>
      <w:r w:rsidR="000236AF" w:rsidRPr="00DD6125">
        <w:rPr>
          <w:rFonts w:eastAsia="Times New Roman" w:cstheme="minorHAnsi"/>
          <w:sz w:val="28"/>
          <w:szCs w:val="28"/>
          <w:lang w:val="en-US"/>
        </w:rPr>
        <w:t xml:space="preserve">created on 4th of </w:t>
      </w:r>
      <w:r w:rsidR="00AA568C" w:rsidRPr="00DD6125">
        <w:rPr>
          <w:rFonts w:eastAsia="Times New Roman" w:cstheme="minorHAnsi"/>
          <w:sz w:val="28"/>
          <w:szCs w:val="28"/>
          <w:lang w:val="en-US"/>
        </w:rPr>
        <w:t>April</w:t>
      </w:r>
      <w:r w:rsidR="000236AF" w:rsidRPr="00DD6125">
        <w:rPr>
          <w:rFonts w:eastAsia="Times New Roman" w:cstheme="minorHAnsi"/>
          <w:sz w:val="28"/>
          <w:szCs w:val="28"/>
          <w:lang w:val="en-US"/>
        </w:rPr>
        <w:t xml:space="preserve"> 2018 detailing the escape route and the likely venue for the shooting incident on</w:t>
      </w:r>
      <w:r w:rsidRPr="00DD6125">
        <w:rPr>
          <w:rFonts w:eastAsia="Times New Roman" w:cstheme="minorHAnsi"/>
          <w:sz w:val="28"/>
          <w:szCs w:val="28"/>
          <w:lang w:val="en-US"/>
        </w:rPr>
        <w:t xml:space="preserve"> 7th </w:t>
      </w:r>
      <w:r w:rsidR="00AA568C" w:rsidRPr="00DD6125">
        <w:rPr>
          <w:rFonts w:eastAsia="Times New Roman" w:cstheme="minorHAnsi"/>
          <w:sz w:val="28"/>
          <w:szCs w:val="28"/>
          <w:lang w:val="en-US"/>
        </w:rPr>
        <w:t>April</w:t>
      </w:r>
      <w:r w:rsidRPr="00DD6125">
        <w:rPr>
          <w:rFonts w:eastAsia="Times New Roman" w:cstheme="minorHAnsi"/>
          <w:sz w:val="28"/>
          <w:szCs w:val="28"/>
          <w:lang w:val="en-US"/>
        </w:rPr>
        <w:t xml:space="preserve"> 2018.</w:t>
      </w:r>
    </w:p>
    <w:p w14:paraId="66AFED77" w14:textId="303C9A4E" w:rsidR="002E7D52" w:rsidRPr="00DD6125" w:rsidRDefault="002E7D52" w:rsidP="00DD6125">
      <w:pPr>
        <w:pStyle w:val="ListParagraph"/>
        <w:widowControl w:val="0"/>
        <w:numPr>
          <w:ilvl w:val="0"/>
          <w:numId w:val="3"/>
        </w:numPr>
        <w:tabs>
          <w:tab w:val="left" w:pos="951"/>
        </w:tabs>
        <w:autoSpaceDE w:val="0"/>
        <w:autoSpaceDN w:val="0"/>
        <w:spacing w:after="0" w:line="480" w:lineRule="auto"/>
        <w:ind w:right="231"/>
        <w:contextualSpacing w:val="0"/>
        <w:jc w:val="both"/>
        <w:rPr>
          <w:rFonts w:eastAsia="Times New Roman" w:cstheme="minorHAnsi"/>
          <w:sz w:val="28"/>
          <w:szCs w:val="28"/>
          <w:lang w:val="en-US"/>
        </w:rPr>
      </w:pPr>
      <w:r w:rsidRPr="00DD6125">
        <w:rPr>
          <w:rFonts w:eastAsia="Times New Roman" w:cstheme="minorHAnsi"/>
          <w:sz w:val="28"/>
          <w:szCs w:val="28"/>
          <w:lang w:val="en-US"/>
        </w:rPr>
        <w:t>Images of the 21030 Whitefield PI</w:t>
      </w:r>
      <w:r w:rsidR="00031201">
        <w:rPr>
          <w:rFonts w:eastAsia="Times New Roman" w:cstheme="minorHAnsi"/>
          <w:sz w:val="28"/>
          <w:szCs w:val="28"/>
          <w:lang w:val="en-US"/>
        </w:rPr>
        <w:t>,</w:t>
      </w:r>
      <w:r w:rsidRPr="00DD6125">
        <w:rPr>
          <w:rFonts w:eastAsia="Times New Roman" w:cstheme="minorHAnsi"/>
          <w:sz w:val="28"/>
          <w:szCs w:val="28"/>
          <w:lang w:val="en-US"/>
        </w:rPr>
        <w:t xml:space="preserve"> Sterling VA, 20165 </w:t>
      </w:r>
      <w:r w:rsidR="009F1A3A" w:rsidRPr="00DD6125">
        <w:rPr>
          <w:rFonts w:eastAsia="Times New Roman" w:cstheme="minorHAnsi"/>
          <w:sz w:val="28"/>
          <w:szCs w:val="28"/>
          <w:lang w:val="en-US"/>
        </w:rPr>
        <w:t>venues</w:t>
      </w:r>
      <w:r w:rsidR="001546B4" w:rsidRPr="00DD6125">
        <w:rPr>
          <w:rFonts w:eastAsia="Times New Roman" w:cstheme="minorHAnsi"/>
          <w:sz w:val="28"/>
          <w:szCs w:val="28"/>
          <w:lang w:val="en-US"/>
        </w:rPr>
        <w:t xml:space="preserve"> for </w:t>
      </w:r>
      <w:r w:rsidR="00311525" w:rsidRPr="00DD6125">
        <w:rPr>
          <w:rFonts w:eastAsia="Times New Roman" w:cstheme="minorHAnsi"/>
          <w:sz w:val="28"/>
          <w:szCs w:val="28"/>
          <w:lang w:val="en-US"/>
        </w:rPr>
        <w:t>Town</w:t>
      </w:r>
      <w:r w:rsidR="001546B4" w:rsidRPr="00DD6125">
        <w:rPr>
          <w:rFonts w:eastAsia="Times New Roman" w:cstheme="minorHAnsi"/>
          <w:sz w:val="28"/>
          <w:szCs w:val="28"/>
          <w:lang w:val="en-US"/>
        </w:rPr>
        <w:t xml:space="preserve"> hall for our lives </w:t>
      </w:r>
      <w:r w:rsidR="00311525" w:rsidRPr="00DD6125">
        <w:rPr>
          <w:rFonts w:eastAsia="Times New Roman" w:cstheme="minorHAnsi"/>
          <w:sz w:val="28"/>
          <w:szCs w:val="28"/>
          <w:lang w:val="en-US"/>
        </w:rPr>
        <w:t>with expected speakers: Representative Comstock</w:t>
      </w:r>
      <w:r w:rsidR="00743D35" w:rsidRPr="00DD6125">
        <w:rPr>
          <w:rFonts w:eastAsia="Times New Roman" w:cstheme="minorHAnsi"/>
          <w:sz w:val="28"/>
          <w:szCs w:val="28"/>
          <w:lang w:val="en-US"/>
        </w:rPr>
        <w:t xml:space="preserve">, all congressional candidates, Senator Kaine and </w:t>
      </w:r>
      <w:r w:rsidR="001A7897" w:rsidRPr="00DD6125">
        <w:rPr>
          <w:rFonts w:eastAsia="Times New Roman" w:cstheme="minorHAnsi"/>
          <w:sz w:val="28"/>
          <w:szCs w:val="28"/>
          <w:lang w:val="en-US"/>
        </w:rPr>
        <w:t>Warner and local government representatives</w:t>
      </w:r>
      <w:r w:rsidR="00311525" w:rsidRPr="00DD6125">
        <w:rPr>
          <w:rFonts w:eastAsia="Times New Roman" w:cstheme="minorHAnsi"/>
          <w:sz w:val="28"/>
          <w:szCs w:val="28"/>
          <w:lang w:val="en-US"/>
        </w:rPr>
        <w:t xml:space="preserve"> </w:t>
      </w:r>
      <w:r w:rsidR="001A7897" w:rsidRPr="00DD6125">
        <w:rPr>
          <w:rFonts w:eastAsia="Times New Roman" w:cstheme="minorHAnsi"/>
          <w:sz w:val="28"/>
          <w:szCs w:val="28"/>
          <w:lang w:val="en-US"/>
        </w:rPr>
        <w:t>from</w:t>
      </w:r>
      <w:r w:rsidR="00311525" w:rsidRPr="00DD6125">
        <w:rPr>
          <w:rFonts w:eastAsia="Times New Roman" w:cstheme="minorHAnsi"/>
          <w:sz w:val="28"/>
          <w:szCs w:val="28"/>
          <w:lang w:val="en-US"/>
        </w:rPr>
        <w:t xml:space="preserve"> Democratic party</w:t>
      </w:r>
      <w:r w:rsidR="001A7897" w:rsidRPr="00DD6125">
        <w:rPr>
          <w:rFonts w:eastAsia="Times New Roman" w:cstheme="minorHAnsi"/>
          <w:sz w:val="28"/>
          <w:szCs w:val="28"/>
          <w:lang w:val="en-US"/>
        </w:rPr>
        <w:t>,</w:t>
      </w:r>
      <w:r w:rsidRPr="00DD6125">
        <w:rPr>
          <w:rFonts w:eastAsia="Times New Roman" w:cstheme="minorHAnsi"/>
          <w:sz w:val="28"/>
          <w:szCs w:val="28"/>
          <w:lang w:val="en-US"/>
        </w:rPr>
        <w:t xml:space="preserve"> Cascades library </w:t>
      </w:r>
      <w:r w:rsidR="003B300B" w:rsidRPr="00DD6125">
        <w:rPr>
          <w:rFonts w:eastAsia="Times New Roman" w:cstheme="minorHAnsi"/>
          <w:sz w:val="28"/>
          <w:szCs w:val="28"/>
          <w:lang w:val="en-US"/>
        </w:rPr>
        <w:t>meeting</w:t>
      </w:r>
      <w:r w:rsidRPr="00DD6125">
        <w:rPr>
          <w:rFonts w:eastAsia="Times New Roman" w:cstheme="minorHAnsi"/>
          <w:sz w:val="28"/>
          <w:szCs w:val="28"/>
          <w:lang w:val="en-US"/>
        </w:rPr>
        <w:t xml:space="preserve"> </w:t>
      </w:r>
      <w:r w:rsidR="003B300B" w:rsidRPr="00DD6125">
        <w:rPr>
          <w:rFonts w:eastAsia="Times New Roman" w:cstheme="minorHAnsi"/>
          <w:sz w:val="28"/>
          <w:szCs w:val="28"/>
          <w:lang w:val="en-US"/>
        </w:rPr>
        <w:t xml:space="preserve">room B Sterling </w:t>
      </w:r>
      <w:r w:rsidRPr="00DD6125">
        <w:rPr>
          <w:rFonts w:eastAsia="Times New Roman" w:cstheme="minorHAnsi"/>
          <w:sz w:val="28"/>
          <w:szCs w:val="28"/>
          <w:lang w:val="en-US"/>
        </w:rPr>
        <w:t xml:space="preserve">VA, a Google map direction </w:t>
      </w:r>
      <w:r w:rsidR="001A7897" w:rsidRPr="00DD6125">
        <w:rPr>
          <w:rFonts w:eastAsia="Times New Roman" w:cstheme="minorHAnsi"/>
          <w:sz w:val="28"/>
          <w:szCs w:val="28"/>
          <w:lang w:val="en-US"/>
        </w:rPr>
        <w:t>and description from</w:t>
      </w:r>
      <w:r w:rsidRPr="00DD6125">
        <w:rPr>
          <w:rFonts w:eastAsia="Times New Roman" w:cstheme="minorHAnsi"/>
          <w:sz w:val="28"/>
          <w:szCs w:val="28"/>
          <w:lang w:val="en-US"/>
        </w:rPr>
        <w:t xml:space="preserve"> the </w:t>
      </w:r>
      <w:r w:rsidR="001A7897" w:rsidRPr="00DD6125">
        <w:rPr>
          <w:rFonts w:eastAsia="Times New Roman" w:cstheme="minorHAnsi"/>
          <w:sz w:val="28"/>
          <w:szCs w:val="28"/>
          <w:lang w:val="en-US"/>
        </w:rPr>
        <w:t xml:space="preserve">above </w:t>
      </w:r>
      <w:r w:rsidRPr="00DD6125">
        <w:rPr>
          <w:rFonts w:eastAsia="Times New Roman" w:cstheme="minorHAnsi"/>
          <w:sz w:val="28"/>
          <w:szCs w:val="28"/>
          <w:lang w:val="en-US"/>
        </w:rPr>
        <w:t>address</w:t>
      </w:r>
      <w:r w:rsidR="001A7897" w:rsidRPr="00DD6125">
        <w:rPr>
          <w:rFonts w:eastAsia="Times New Roman" w:cstheme="minorHAnsi"/>
          <w:sz w:val="28"/>
          <w:szCs w:val="28"/>
          <w:lang w:val="en-US"/>
        </w:rPr>
        <w:t xml:space="preserve"> to Dulles International</w:t>
      </w:r>
      <w:r w:rsidRPr="00DD6125">
        <w:rPr>
          <w:rFonts w:eastAsia="Times New Roman" w:cstheme="minorHAnsi"/>
          <w:sz w:val="28"/>
          <w:szCs w:val="28"/>
          <w:lang w:val="en-US"/>
        </w:rPr>
        <w:t xml:space="preserve"> </w:t>
      </w:r>
      <w:r w:rsidR="001A7897" w:rsidRPr="00DD6125">
        <w:rPr>
          <w:rFonts w:eastAsia="Times New Roman" w:cstheme="minorHAnsi"/>
          <w:sz w:val="28"/>
          <w:szCs w:val="28"/>
          <w:lang w:val="en-US"/>
        </w:rPr>
        <w:t>Airport</w:t>
      </w:r>
      <w:r w:rsidR="00AA568C" w:rsidRPr="00DD6125">
        <w:rPr>
          <w:rFonts w:eastAsia="Times New Roman" w:cstheme="minorHAnsi"/>
          <w:sz w:val="28"/>
          <w:szCs w:val="28"/>
          <w:lang w:val="en-US"/>
        </w:rPr>
        <w:t xml:space="preserve"> and </w:t>
      </w:r>
      <w:r w:rsidR="00E62D19" w:rsidRPr="00DD6125">
        <w:rPr>
          <w:rFonts w:eastAsia="Times New Roman" w:cstheme="minorHAnsi"/>
          <w:sz w:val="28"/>
          <w:szCs w:val="28"/>
          <w:lang w:val="en-US"/>
        </w:rPr>
        <w:t>nine</w:t>
      </w:r>
      <w:r w:rsidR="00AA568C" w:rsidRPr="00DD6125">
        <w:rPr>
          <w:rFonts w:eastAsia="Times New Roman" w:cstheme="minorHAnsi"/>
          <w:sz w:val="28"/>
          <w:szCs w:val="28"/>
          <w:lang w:val="en-US"/>
        </w:rPr>
        <w:t xml:space="preserve"> other google maps.</w:t>
      </w:r>
    </w:p>
    <w:p w14:paraId="0635D689" w14:textId="2B60EEFE" w:rsidR="002E7D52" w:rsidRPr="00DD6125" w:rsidRDefault="002E7D52" w:rsidP="00DD6125">
      <w:pPr>
        <w:pStyle w:val="ListParagraph"/>
        <w:widowControl w:val="0"/>
        <w:numPr>
          <w:ilvl w:val="0"/>
          <w:numId w:val="3"/>
        </w:numPr>
        <w:tabs>
          <w:tab w:val="left" w:pos="951"/>
        </w:tabs>
        <w:autoSpaceDE w:val="0"/>
        <w:autoSpaceDN w:val="0"/>
        <w:spacing w:after="0" w:line="480" w:lineRule="auto"/>
        <w:ind w:right="231"/>
        <w:contextualSpacing w:val="0"/>
        <w:jc w:val="both"/>
        <w:rPr>
          <w:rFonts w:eastAsia="Times New Roman" w:cstheme="minorHAnsi"/>
          <w:sz w:val="28"/>
          <w:szCs w:val="28"/>
          <w:lang w:val="en-US"/>
        </w:rPr>
      </w:pPr>
      <w:r w:rsidRPr="00DD6125">
        <w:rPr>
          <w:rFonts w:eastAsia="Times New Roman" w:cstheme="minorHAnsi"/>
          <w:sz w:val="28"/>
          <w:szCs w:val="28"/>
          <w:lang w:val="en-US"/>
        </w:rPr>
        <w:t xml:space="preserve">An </w:t>
      </w:r>
      <w:r w:rsidR="00031201">
        <w:rPr>
          <w:rFonts w:eastAsia="Times New Roman" w:cstheme="minorHAnsi"/>
          <w:sz w:val="28"/>
          <w:szCs w:val="28"/>
          <w:lang w:val="en-US"/>
        </w:rPr>
        <w:t>American</w:t>
      </w:r>
      <w:r w:rsidRPr="00DD6125">
        <w:rPr>
          <w:rFonts w:eastAsia="Times New Roman" w:cstheme="minorHAnsi"/>
          <w:sz w:val="28"/>
          <w:szCs w:val="28"/>
          <w:lang w:val="en-US"/>
        </w:rPr>
        <w:t xml:space="preserve"> </w:t>
      </w:r>
      <w:r w:rsidR="00031201">
        <w:rPr>
          <w:rFonts w:eastAsia="Times New Roman" w:cstheme="minorHAnsi"/>
          <w:sz w:val="28"/>
          <w:szCs w:val="28"/>
          <w:lang w:val="en-US"/>
        </w:rPr>
        <w:t>Airlines</w:t>
      </w:r>
      <w:r w:rsidRPr="00DD6125">
        <w:rPr>
          <w:rFonts w:eastAsia="Times New Roman" w:cstheme="minorHAnsi"/>
          <w:sz w:val="28"/>
          <w:szCs w:val="28"/>
          <w:lang w:val="en-US"/>
        </w:rPr>
        <w:t xml:space="preserve"> (AA), Etihad Airlines, Delta Airline</w:t>
      </w:r>
      <w:r w:rsidR="00237EE2" w:rsidRPr="00DD6125">
        <w:rPr>
          <w:rFonts w:eastAsia="Times New Roman" w:cstheme="minorHAnsi"/>
          <w:sz w:val="28"/>
          <w:szCs w:val="28"/>
          <w:lang w:val="en-US"/>
        </w:rPr>
        <w:t xml:space="preserve">, </w:t>
      </w:r>
      <w:r w:rsidRPr="00DD6125">
        <w:rPr>
          <w:rFonts w:eastAsia="Times New Roman" w:cstheme="minorHAnsi"/>
          <w:sz w:val="28"/>
          <w:szCs w:val="28"/>
          <w:lang w:val="en-US"/>
        </w:rPr>
        <w:t xml:space="preserve">Korean Air </w:t>
      </w:r>
      <w:r w:rsidR="00237EE2" w:rsidRPr="00DD6125">
        <w:rPr>
          <w:rFonts w:eastAsia="Times New Roman" w:cstheme="minorHAnsi"/>
          <w:sz w:val="28"/>
          <w:szCs w:val="28"/>
          <w:lang w:val="en-US"/>
        </w:rPr>
        <w:t xml:space="preserve">and Qatar Airline </w:t>
      </w:r>
      <w:r w:rsidR="009F1A3A" w:rsidRPr="00DD6125">
        <w:rPr>
          <w:rFonts w:eastAsia="Times New Roman" w:cstheme="minorHAnsi"/>
          <w:sz w:val="28"/>
          <w:szCs w:val="28"/>
          <w:lang w:val="en-US"/>
        </w:rPr>
        <w:t>flight search</w:t>
      </w:r>
      <w:r w:rsidRPr="00DD6125">
        <w:rPr>
          <w:rFonts w:eastAsia="Times New Roman" w:cstheme="minorHAnsi"/>
          <w:sz w:val="28"/>
          <w:szCs w:val="28"/>
          <w:lang w:val="en-US"/>
        </w:rPr>
        <w:t xml:space="preserve"> from </w:t>
      </w:r>
      <w:r w:rsidR="003B300B" w:rsidRPr="00DD6125">
        <w:rPr>
          <w:rFonts w:eastAsia="Times New Roman" w:cstheme="minorHAnsi"/>
          <w:sz w:val="28"/>
          <w:szCs w:val="28"/>
          <w:lang w:val="en-US"/>
        </w:rPr>
        <w:t>IAD</w:t>
      </w:r>
      <w:r w:rsidRPr="00DD6125">
        <w:rPr>
          <w:rFonts w:eastAsia="Times New Roman" w:cstheme="minorHAnsi"/>
          <w:sz w:val="28"/>
          <w:szCs w:val="28"/>
          <w:lang w:val="en-US"/>
        </w:rPr>
        <w:t xml:space="preserve"> to D</w:t>
      </w:r>
      <w:r w:rsidR="003B300B" w:rsidRPr="00DD6125">
        <w:rPr>
          <w:rFonts w:eastAsia="Times New Roman" w:cstheme="minorHAnsi"/>
          <w:sz w:val="28"/>
          <w:szCs w:val="28"/>
          <w:lang w:val="en-US"/>
        </w:rPr>
        <w:t>PS</w:t>
      </w:r>
      <w:r w:rsidRPr="00DD6125">
        <w:rPr>
          <w:rFonts w:eastAsia="Times New Roman" w:cstheme="minorHAnsi"/>
          <w:sz w:val="28"/>
          <w:szCs w:val="28"/>
          <w:lang w:val="en-US"/>
        </w:rPr>
        <w:t xml:space="preserve"> </w:t>
      </w:r>
      <w:r w:rsidR="003B300B" w:rsidRPr="00DD6125">
        <w:rPr>
          <w:rFonts w:eastAsia="Times New Roman" w:cstheme="minorHAnsi"/>
          <w:sz w:val="28"/>
          <w:szCs w:val="28"/>
          <w:lang w:val="en-US"/>
        </w:rPr>
        <w:t xml:space="preserve">in </w:t>
      </w:r>
      <w:r w:rsidRPr="00DD6125">
        <w:rPr>
          <w:rFonts w:eastAsia="Times New Roman" w:cstheme="minorHAnsi"/>
          <w:sz w:val="28"/>
          <w:szCs w:val="28"/>
          <w:lang w:val="en-US"/>
        </w:rPr>
        <w:t>Indonesia</w:t>
      </w:r>
      <w:r w:rsidR="00031201">
        <w:rPr>
          <w:rFonts w:eastAsia="Times New Roman" w:cstheme="minorHAnsi"/>
          <w:sz w:val="28"/>
          <w:szCs w:val="28"/>
          <w:lang w:val="en-US"/>
        </w:rPr>
        <w:t>,</w:t>
      </w:r>
      <w:r w:rsidRPr="00DD6125">
        <w:rPr>
          <w:rFonts w:eastAsia="Times New Roman" w:cstheme="minorHAnsi"/>
          <w:sz w:val="28"/>
          <w:szCs w:val="28"/>
          <w:lang w:val="en-US"/>
        </w:rPr>
        <w:t xml:space="preserve"> scheduled for the </w:t>
      </w:r>
      <w:r w:rsidR="00AA568C" w:rsidRPr="00DD6125">
        <w:rPr>
          <w:rFonts w:eastAsia="Times New Roman" w:cstheme="minorHAnsi"/>
          <w:sz w:val="28"/>
          <w:szCs w:val="28"/>
          <w:lang w:val="en-US"/>
        </w:rPr>
        <w:t>7th of</w:t>
      </w:r>
      <w:r w:rsidRPr="00DD6125">
        <w:rPr>
          <w:rFonts w:eastAsia="Times New Roman" w:cstheme="minorHAnsi"/>
          <w:sz w:val="28"/>
          <w:szCs w:val="28"/>
          <w:lang w:val="en-US"/>
        </w:rPr>
        <w:t xml:space="preserve"> April </w:t>
      </w:r>
      <w:r w:rsidR="009F1A3A" w:rsidRPr="00DD6125">
        <w:rPr>
          <w:rFonts w:eastAsia="Times New Roman" w:cstheme="minorHAnsi"/>
          <w:sz w:val="28"/>
          <w:szCs w:val="28"/>
          <w:lang w:val="en-US"/>
        </w:rPr>
        <w:t xml:space="preserve">and </w:t>
      </w:r>
      <w:r w:rsidR="008D6826" w:rsidRPr="00DD6125">
        <w:rPr>
          <w:rFonts w:eastAsia="Times New Roman" w:cstheme="minorHAnsi"/>
          <w:sz w:val="28"/>
          <w:szCs w:val="28"/>
          <w:lang w:val="en-US"/>
        </w:rPr>
        <w:t xml:space="preserve">to </w:t>
      </w:r>
      <w:r w:rsidR="00031201">
        <w:rPr>
          <w:rFonts w:eastAsia="Times New Roman" w:cstheme="minorHAnsi"/>
          <w:sz w:val="28"/>
          <w:szCs w:val="28"/>
          <w:lang w:val="en-US"/>
        </w:rPr>
        <w:t xml:space="preserve">the </w:t>
      </w:r>
      <w:r w:rsidR="008D6826" w:rsidRPr="00DD6125">
        <w:rPr>
          <w:rFonts w:eastAsia="Times New Roman" w:cstheme="minorHAnsi"/>
          <w:sz w:val="28"/>
          <w:szCs w:val="28"/>
          <w:lang w:val="en-US"/>
        </w:rPr>
        <w:t>21st of April 2018</w:t>
      </w:r>
      <w:r w:rsidR="009F1A3A" w:rsidRPr="00DD6125">
        <w:rPr>
          <w:rFonts w:eastAsia="Times New Roman" w:cstheme="minorHAnsi"/>
          <w:sz w:val="28"/>
          <w:szCs w:val="28"/>
          <w:lang w:val="en-US"/>
        </w:rPr>
        <w:t>(on AA only)</w:t>
      </w:r>
      <w:r w:rsidR="008D6826" w:rsidRPr="00DD6125">
        <w:rPr>
          <w:rFonts w:eastAsia="Times New Roman" w:cstheme="minorHAnsi"/>
          <w:sz w:val="28"/>
          <w:szCs w:val="28"/>
          <w:lang w:val="en-US"/>
        </w:rPr>
        <w:t xml:space="preserve"> </w:t>
      </w:r>
      <w:r w:rsidRPr="00DD6125">
        <w:rPr>
          <w:rFonts w:eastAsia="Times New Roman" w:cstheme="minorHAnsi"/>
          <w:sz w:val="28"/>
          <w:szCs w:val="28"/>
          <w:lang w:val="en-US"/>
        </w:rPr>
        <w:t xml:space="preserve">and a hotel reservation search of the Sea Breeze Candidasa, </w:t>
      </w:r>
      <w:proofErr w:type="spellStart"/>
      <w:r w:rsidRPr="00DD6125">
        <w:rPr>
          <w:rFonts w:eastAsia="Times New Roman" w:cstheme="minorHAnsi"/>
          <w:sz w:val="28"/>
          <w:szCs w:val="28"/>
          <w:lang w:val="en-US"/>
        </w:rPr>
        <w:lastRenderedPageBreak/>
        <w:t>Mendira</w:t>
      </w:r>
      <w:proofErr w:type="spellEnd"/>
      <w:r w:rsidRPr="00DD6125">
        <w:rPr>
          <w:rFonts w:eastAsia="Times New Roman" w:cstheme="minorHAnsi"/>
          <w:sz w:val="28"/>
          <w:szCs w:val="28"/>
          <w:lang w:val="en-US"/>
        </w:rPr>
        <w:t xml:space="preserve"> Beach and </w:t>
      </w:r>
      <w:proofErr w:type="spellStart"/>
      <w:r w:rsidRPr="00DD6125">
        <w:rPr>
          <w:rFonts w:eastAsia="Times New Roman" w:cstheme="minorHAnsi"/>
          <w:sz w:val="28"/>
          <w:szCs w:val="28"/>
          <w:lang w:val="en-US"/>
        </w:rPr>
        <w:t>Tegallalang</w:t>
      </w:r>
      <w:proofErr w:type="spellEnd"/>
      <w:r w:rsidRPr="00DD6125">
        <w:rPr>
          <w:rFonts w:eastAsia="Times New Roman" w:cstheme="minorHAnsi"/>
          <w:sz w:val="28"/>
          <w:szCs w:val="28"/>
          <w:lang w:val="en-US"/>
        </w:rPr>
        <w:t xml:space="preserve"> Hotel</w:t>
      </w:r>
      <w:r w:rsidR="00031201">
        <w:rPr>
          <w:rFonts w:eastAsia="Times New Roman" w:cstheme="minorHAnsi"/>
          <w:sz w:val="28"/>
          <w:szCs w:val="28"/>
          <w:lang w:val="en-US"/>
        </w:rPr>
        <w:t>,</w:t>
      </w:r>
      <w:r w:rsidRPr="00DD6125">
        <w:rPr>
          <w:rFonts w:eastAsia="Times New Roman" w:cstheme="minorHAnsi"/>
          <w:sz w:val="28"/>
          <w:szCs w:val="28"/>
          <w:lang w:val="en-US"/>
        </w:rPr>
        <w:t xml:space="preserve"> both in Indonesia.</w:t>
      </w:r>
    </w:p>
    <w:p w14:paraId="1C3F4AFB" w14:textId="6207B77E" w:rsidR="005575CC" w:rsidRDefault="001B0482" w:rsidP="00DD6125">
      <w:pPr>
        <w:pStyle w:val="ListParagraph"/>
        <w:widowControl w:val="0"/>
        <w:numPr>
          <w:ilvl w:val="0"/>
          <w:numId w:val="3"/>
        </w:numPr>
        <w:tabs>
          <w:tab w:val="left" w:pos="951"/>
        </w:tabs>
        <w:autoSpaceDE w:val="0"/>
        <w:autoSpaceDN w:val="0"/>
        <w:spacing w:after="0" w:line="480" w:lineRule="auto"/>
        <w:ind w:right="231"/>
        <w:contextualSpacing w:val="0"/>
        <w:jc w:val="both"/>
        <w:rPr>
          <w:rFonts w:eastAsia="Times New Roman" w:cstheme="minorHAnsi"/>
          <w:sz w:val="28"/>
          <w:szCs w:val="28"/>
          <w:lang w:val="en-US"/>
        </w:rPr>
      </w:pPr>
      <w:r w:rsidRPr="00DD6125">
        <w:rPr>
          <w:rFonts w:eastAsia="Times New Roman" w:cstheme="minorHAnsi"/>
          <w:sz w:val="28"/>
          <w:szCs w:val="28"/>
          <w:lang w:val="en-US"/>
        </w:rPr>
        <w:t xml:space="preserve">The Cloudy manifesto is another document that details some reasons behind his planned action. He strongly believed in </w:t>
      </w:r>
      <w:r w:rsidR="00031201">
        <w:rPr>
          <w:rFonts w:eastAsia="Times New Roman" w:cstheme="minorHAnsi"/>
          <w:sz w:val="28"/>
          <w:szCs w:val="28"/>
          <w:lang w:val="en-US"/>
        </w:rPr>
        <w:t>a</w:t>
      </w:r>
      <w:r w:rsidRPr="00DD6125">
        <w:rPr>
          <w:rFonts w:eastAsia="Times New Roman" w:cstheme="minorHAnsi"/>
          <w:sz w:val="28"/>
          <w:szCs w:val="28"/>
          <w:lang w:val="en-US"/>
        </w:rPr>
        <w:t xml:space="preserve"> society where </w:t>
      </w:r>
      <w:r w:rsidR="00031201">
        <w:rPr>
          <w:rFonts w:eastAsia="Times New Roman" w:cstheme="minorHAnsi"/>
          <w:sz w:val="28"/>
          <w:szCs w:val="28"/>
          <w:lang w:val="en-US"/>
        </w:rPr>
        <w:t>individuals</w:t>
      </w:r>
      <w:r w:rsidRPr="00DD6125">
        <w:rPr>
          <w:rFonts w:eastAsia="Times New Roman" w:cstheme="minorHAnsi"/>
          <w:sz w:val="28"/>
          <w:szCs w:val="28"/>
          <w:lang w:val="en-US"/>
        </w:rPr>
        <w:t xml:space="preserve"> </w:t>
      </w:r>
      <w:r w:rsidR="006C7CF0" w:rsidRPr="00DD6125">
        <w:rPr>
          <w:rFonts w:eastAsia="Times New Roman" w:cstheme="minorHAnsi"/>
          <w:sz w:val="28"/>
          <w:szCs w:val="28"/>
          <w:lang w:val="en-US"/>
        </w:rPr>
        <w:t xml:space="preserve">should protect themselves </w:t>
      </w:r>
      <w:r w:rsidR="00E62D19" w:rsidRPr="00DD6125">
        <w:rPr>
          <w:rFonts w:eastAsia="Times New Roman" w:cstheme="minorHAnsi"/>
          <w:sz w:val="28"/>
          <w:szCs w:val="28"/>
          <w:lang w:val="en-US"/>
        </w:rPr>
        <w:t>because of</w:t>
      </w:r>
      <w:r w:rsidR="006C7CF0" w:rsidRPr="00DD6125">
        <w:rPr>
          <w:rFonts w:eastAsia="Times New Roman" w:cstheme="minorHAnsi"/>
          <w:sz w:val="28"/>
          <w:szCs w:val="28"/>
          <w:lang w:val="en-US"/>
        </w:rPr>
        <w:t xml:space="preserve"> </w:t>
      </w:r>
      <w:r w:rsidR="00031201">
        <w:rPr>
          <w:rFonts w:eastAsia="Times New Roman" w:cstheme="minorHAnsi"/>
          <w:sz w:val="28"/>
          <w:szCs w:val="28"/>
          <w:lang w:val="en-US"/>
        </w:rPr>
        <w:t>the governments</w:t>
      </w:r>
      <w:r w:rsidR="006C7CF0" w:rsidRPr="00DD6125">
        <w:rPr>
          <w:rFonts w:eastAsia="Times New Roman" w:cstheme="minorHAnsi"/>
          <w:sz w:val="28"/>
          <w:szCs w:val="28"/>
          <w:lang w:val="en-US"/>
        </w:rPr>
        <w:t xml:space="preserve"> and elected officials’ failure. He said, </w:t>
      </w:r>
      <w:r w:rsidR="003420AD" w:rsidRPr="00DD6125">
        <w:rPr>
          <w:rFonts w:eastAsia="Times New Roman" w:cstheme="minorHAnsi"/>
          <w:sz w:val="28"/>
          <w:szCs w:val="28"/>
          <w:lang w:val="en-US"/>
        </w:rPr>
        <w:t>“</w:t>
      </w:r>
      <w:r w:rsidR="00031201">
        <w:rPr>
          <w:rFonts w:eastAsia="Times New Roman" w:cstheme="minorHAnsi"/>
          <w:sz w:val="28"/>
          <w:szCs w:val="28"/>
          <w:lang w:val="en-US"/>
        </w:rPr>
        <w:t>If</w:t>
      </w:r>
      <w:r w:rsidR="006C7CF0" w:rsidRPr="00DD6125">
        <w:rPr>
          <w:rFonts w:eastAsia="Times New Roman" w:cstheme="minorHAnsi"/>
          <w:sz w:val="28"/>
          <w:szCs w:val="28"/>
          <w:lang w:val="en-US"/>
        </w:rPr>
        <w:t xml:space="preserve"> you choose not to protect yourself, that is YOUR choice</w:t>
      </w:r>
      <w:r w:rsidR="00910748" w:rsidRPr="00DD6125">
        <w:rPr>
          <w:rFonts w:eastAsia="Times New Roman" w:cstheme="minorHAnsi"/>
          <w:sz w:val="28"/>
          <w:szCs w:val="28"/>
          <w:lang w:val="en-US"/>
        </w:rPr>
        <w:t>.”</w:t>
      </w:r>
      <w:r w:rsidR="006C7CF0" w:rsidRPr="00DD6125">
        <w:rPr>
          <w:rFonts w:eastAsia="Times New Roman" w:cstheme="minorHAnsi"/>
          <w:sz w:val="28"/>
          <w:szCs w:val="28"/>
          <w:lang w:val="en-US"/>
        </w:rPr>
        <w:t xml:space="preserve"> Your choice to be a sheep should not affect </w:t>
      </w:r>
      <w:r w:rsidR="00031201">
        <w:rPr>
          <w:rFonts w:eastAsia="Times New Roman" w:cstheme="minorHAnsi"/>
          <w:sz w:val="28"/>
          <w:szCs w:val="28"/>
          <w:lang w:val="en-US"/>
        </w:rPr>
        <w:t>others’</w:t>
      </w:r>
      <w:r w:rsidR="006C7CF0" w:rsidRPr="00DD6125">
        <w:rPr>
          <w:rFonts w:eastAsia="Times New Roman" w:cstheme="minorHAnsi"/>
          <w:sz w:val="28"/>
          <w:szCs w:val="28"/>
          <w:lang w:val="en-US"/>
        </w:rPr>
        <w:t xml:space="preserve"> abilities to protect themselves. </w:t>
      </w:r>
    </w:p>
    <w:p w14:paraId="1124B4A1" w14:textId="0FBDC731" w:rsidR="005575CC" w:rsidRDefault="009F1A3A" w:rsidP="00DD6125">
      <w:pPr>
        <w:pStyle w:val="ListParagraph"/>
        <w:widowControl w:val="0"/>
        <w:numPr>
          <w:ilvl w:val="0"/>
          <w:numId w:val="3"/>
        </w:numPr>
        <w:tabs>
          <w:tab w:val="left" w:pos="951"/>
        </w:tabs>
        <w:autoSpaceDE w:val="0"/>
        <w:autoSpaceDN w:val="0"/>
        <w:spacing w:after="0" w:line="480" w:lineRule="auto"/>
        <w:ind w:right="231"/>
        <w:contextualSpacing w:val="0"/>
        <w:jc w:val="both"/>
        <w:rPr>
          <w:rFonts w:eastAsia="Times New Roman" w:cstheme="minorHAnsi"/>
          <w:sz w:val="28"/>
          <w:szCs w:val="28"/>
          <w:lang w:val="en-US"/>
        </w:rPr>
      </w:pPr>
      <w:r w:rsidRPr="00DD6125">
        <w:rPr>
          <w:rFonts w:eastAsia="Times New Roman" w:cstheme="minorHAnsi"/>
          <w:sz w:val="28"/>
          <w:szCs w:val="28"/>
          <w:lang w:val="en-US"/>
        </w:rPr>
        <w:t>A</w:t>
      </w:r>
      <w:r w:rsidR="006C7CF0" w:rsidRPr="00DD6125">
        <w:rPr>
          <w:rFonts w:eastAsia="Times New Roman" w:cstheme="minorHAnsi"/>
          <w:sz w:val="28"/>
          <w:szCs w:val="28"/>
          <w:lang w:val="en-US"/>
        </w:rPr>
        <w:t xml:space="preserve"> document shows </w:t>
      </w:r>
      <w:r w:rsidR="00031201">
        <w:rPr>
          <w:rFonts w:eastAsia="Times New Roman" w:cstheme="minorHAnsi"/>
          <w:sz w:val="28"/>
          <w:szCs w:val="28"/>
          <w:lang w:val="en-US"/>
        </w:rPr>
        <w:t>that</w:t>
      </w:r>
      <w:r w:rsidR="006C7CF0" w:rsidRPr="00DD6125">
        <w:rPr>
          <w:rFonts w:eastAsia="Times New Roman" w:cstheme="minorHAnsi"/>
          <w:sz w:val="28"/>
          <w:szCs w:val="28"/>
          <w:lang w:val="en-US"/>
        </w:rPr>
        <w:t xml:space="preserve"> kills American</w:t>
      </w:r>
      <w:r w:rsidRPr="00DD6125">
        <w:rPr>
          <w:rFonts w:eastAsia="Times New Roman" w:cstheme="minorHAnsi"/>
          <w:sz w:val="28"/>
          <w:szCs w:val="28"/>
          <w:lang w:val="en-US"/>
        </w:rPr>
        <w:t>s has heart disease</w:t>
      </w:r>
      <w:r w:rsidR="006C7CF0" w:rsidRPr="00DD6125">
        <w:rPr>
          <w:rFonts w:eastAsia="Times New Roman" w:cstheme="minorHAnsi"/>
          <w:sz w:val="28"/>
          <w:szCs w:val="28"/>
          <w:lang w:val="en-US"/>
        </w:rPr>
        <w:t xml:space="preserve">/Strokes as the highest of 800,000 while firearms homicides </w:t>
      </w:r>
      <w:r w:rsidR="00031201">
        <w:rPr>
          <w:rFonts w:eastAsia="Times New Roman" w:cstheme="minorHAnsi"/>
          <w:sz w:val="28"/>
          <w:szCs w:val="28"/>
          <w:lang w:val="en-US"/>
        </w:rPr>
        <w:t>are</w:t>
      </w:r>
      <w:r w:rsidR="006C7CF0" w:rsidRPr="00DD6125">
        <w:rPr>
          <w:rFonts w:eastAsia="Times New Roman" w:cstheme="minorHAnsi"/>
          <w:sz w:val="28"/>
          <w:szCs w:val="28"/>
          <w:lang w:val="en-US"/>
        </w:rPr>
        <w:t xml:space="preserve"> 11,078, he was </w:t>
      </w:r>
      <w:r w:rsidRPr="00DD6125">
        <w:rPr>
          <w:rFonts w:eastAsia="Times New Roman" w:cstheme="minorHAnsi"/>
          <w:sz w:val="28"/>
          <w:szCs w:val="28"/>
          <w:lang w:val="en-US"/>
        </w:rPr>
        <w:t>critical</w:t>
      </w:r>
      <w:r w:rsidR="00031201">
        <w:rPr>
          <w:rFonts w:eastAsia="Times New Roman" w:cstheme="minorHAnsi"/>
          <w:sz w:val="28"/>
          <w:szCs w:val="28"/>
          <w:lang w:val="en-US"/>
        </w:rPr>
        <w:t>,</w:t>
      </w:r>
      <w:r w:rsidR="006C7CF0" w:rsidRPr="00DD6125">
        <w:rPr>
          <w:rFonts w:eastAsia="Times New Roman" w:cstheme="minorHAnsi"/>
          <w:sz w:val="28"/>
          <w:szCs w:val="28"/>
          <w:lang w:val="en-US"/>
        </w:rPr>
        <w:t xml:space="preserve"> while unhealthy foods are not </w:t>
      </w:r>
      <w:r w:rsidR="00031201">
        <w:rPr>
          <w:rFonts w:eastAsia="Times New Roman" w:cstheme="minorHAnsi"/>
          <w:sz w:val="28"/>
          <w:szCs w:val="28"/>
          <w:lang w:val="en-US"/>
        </w:rPr>
        <w:t>outlawed,</w:t>
      </w:r>
      <w:r w:rsidR="006C7CF0" w:rsidRPr="00DD6125">
        <w:rPr>
          <w:rFonts w:eastAsia="Times New Roman" w:cstheme="minorHAnsi"/>
          <w:sz w:val="28"/>
          <w:szCs w:val="28"/>
          <w:lang w:val="en-US"/>
        </w:rPr>
        <w:t xml:space="preserve"> </w:t>
      </w:r>
      <w:r w:rsidRPr="00DD6125">
        <w:rPr>
          <w:rFonts w:eastAsia="Times New Roman" w:cstheme="minorHAnsi"/>
          <w:sz w:val="28"/>
          <w:szCs w:val="28"/>
          <w:lang w:val="en-US"/>
        </w:rPr>
        <w:t>even though</w:t>
      </w:r>
      <w:r w:rsidR="006C7CF0" w:rsidRPr="00DD6125">
        <w:rPr>
          <w:rFonts w:eastAsia="Times New Roman" w:cstheme="minorHAnsi"/>
          <w:sz w:val="28"/>
          <w:szCs w:val="28"/>
          <w:lang w:val="en-US"/>
        </w:rPr>
        <w:t xml:space="preserve"> </w:t>
      </w:r>
      <w:r w:rsidR="00031201">
        <w:rPr>
          <w:rFonts w:eastAsia="Times New Roman" w:cstheme="minorHAnsi"/>
          <w:sz w:val="28"/>
          <w:szCs w:val="28"/>
          <w:lang w:val="en-US"/>
        </w:rPr>
        <w:t>they</w:t>
      </w:r>
      <w:r w:rsidR="006C7CF0" w:rsidRPr="00DD6125">
        <w:rPr>
          <w:rFonts w:eastAsia="Times New Roman" w:cstheme="minorHAnsi"/>
          <w:sz w:val="28"/>
          <w:szCs w:val="28"/>
          <w:lang w:val="en-US"/>
        </w:rPr>
        <w:t xml:space="preserve"> </w:t>
      </w:r>
      <w:r w:rsidR="00031201">
        <w:rPr>
          <w:rFonts w:eastAsia="Times New Roman" w:cstheme="minorHAnsi"/>
          <w:sz w:val="28"/>
          <w:szCs w:val="28"/>
          <w:lang w:val="en-US"/>
        </w:rPr>
        <w:t>have</w:t>
      </w:r>
      <w:r w:rsidR="006C7CF0" w:rsidRPr="00DD6125">
        <w:rPr>
          <w:rFonts w:eastAsia="Times New Roman" w:cstheme="minorHAnsi"/>
          <w:sz w:val="28"/>
          <w:szCs w:val="28"/>
          <w:lang w:val="en-US"/>
        </w:rPr>
        <w:t xml:space="preserve"> the highest number of </w:t>
      </w:r>
      <w:r w:rsidR="00104CBB" w:rsidRPr="00DD6125">
        <w:rPr>
          <w:rFonts w:eastAsia="Times New Roman" w:cstheme="minorHAnsi"/>
          <w:sz w:val="28"/>
          <w:szCs w:val="28"/>
          <w:lang w:val="en-US"/>
        </w:rPr>
        <w:t>victims.</w:t>
      </w:r>
      <w:r w:rsidR="00F57ADE" w:rsidRPr="00DD6125">
        <w:rPr>
          <w:rFonts w:eastAsia="Times New Roman" w:cstheme="minorHAnsi"/>
          <w:sz w:val="28"/>
          <w:szCs w:val="28"/>
          <w:lang w:val="en-US"/>
        </w:rPr>
        <w:t xml:space="preserve"> </w:t>
      </w:r>
      <w:r w:rsidR="00104CBB" w:rsidRPr="00DD6125">
        <w:rPr>
          <w:rFonts w:eastAsia="Times New Roman" w:cstheme="minorHAnsi"/>
          <w:sz w:val="28"/>
          <w:szCs w:val="28"/>
          <w:lang w:val="en-US"/>
        </w:rPr>
        <w:t>He further made known</w:t>
      </w:r>
      <w:r w:rsidR="00031201">
        <w:rPr>
          <w:rFonts w:eastAsia="Times New Roman" w:cstheme="minorHAnsi"/>
          <w:sz w:val="28"/>
          <w:szCs w:val="28"/>
          <w:lang w:val="en-US"/>
        </w:rPr>
        <w:t>,</w:t>
      </w:r>
      <w:r w:rsidR="00104CBB" w:rsidRPr="00DD6125">
        <w:rPr>
          <w:rFonts w:eastAsia="Times New Roman" w:cstheme="minorHAnsi"/>
          <w:sz w:val="28"/>
          <w:szCs w:val="28"/>
          <w:lang w:val="en-US"/>
        </w:rPr>
        <w:t xml:space="preserve"> while he called himself LONEWOLF, “Something must be done to show that gun-free zones do not work and will never work. </w:t>
      </w:r>
      <w:r w:rsidRPr="00DD6125">
        <w:rPr>
          <w:rFonts w:eastAsia="Times New Roman" w:cstheme="minorHAnsi"/>
          <w:sz w:val="28"/>
          <w:szCs w:val="28"/>
          <w:lang w:val="en-US"/>
        </w:rPr>
        <w:t>So,</w:t>
      </w:r>
      <w:r w:rsidR="00104CBB" w:rsidRPr="00DD6125">
        <w:rPr>
          <w:rFonts w:eastAsia="Times New Roman" w:cstheme="minorHAnsi"/>
          <w:sz w:val="28"/>
          <w:szCs w:val="28"/>
          <w:lang w:val="en-US"/>
        </w:rPr>
        <w:t xml:space="preserve"> I intend to break the law. Because </w:t>
      </w:r>
      <w:r w:rsidR="00E62D19" w:rsidRPr="00DD6125">
        <w:rPr>
          <w:rFonts w:eastAsia="Times New Roman" w:cstheme="minorHAnsi"/>
          <w:sz w:val="28"/>
          <w:szCs w:val="28"/>
          <w:lang w:val="en-US"/>
        </w:rPr>
        <w:t>that is</w:t>
      </w:r>
      <w:r w:rsidR="00104CBB" w:rsidRPr="00DD6125">
        <w:rPr>
          <w:rFonts w:eastAsia="Times New Roman" w:cstheme="minorHAnsi"/>
          <w:sz w:val="28"/>
          <w:szCs w:val="28"/>
          <w:lang w:val="en-US"/>
        </w:rPr>
        <w:t xml:space="preserve"> what the criminals will do. No matter your laws, when they decide to act, they will.</w:t>
      </w:r>
    </w:p>
    <w:p w14:paraId="1D32E7B2" w14:textId="7DAAF77B" w:rsidR="00FA21D6" w:rsidRPr="00DD6125" w:rsidRDefault="00104CBB" w:rsidP="00DD6125">
      <w:pPr>
        <w:pStyle w:val="ListParagraph"/>
        <w:widowControl w:val="0"/>
        <w:numPr>
          <w:ilvl w:val="0"/>
          <w:numId w:val="3"/>
        </w:numPr>
        <w:tabs>
          <w:tab w:val="left" w:pos="951"/>
        </w:tabs>
        <w:autoSpaceDE w:val="0"/>
        <w:autoSpaceDN w:val="0"/>
        <w:spacing w:after="0" w:line="480" w:lineRule="auto"/>
        <w:ind w:right="231"/>
        <w:contextualSpacing w:val="0"/>
        <w:jc w:val="both"/>
        <w:rPr>
          <w:rFonts w:eastAsia="Times New Roman" w:cstheme="minorHAnsi"/>
          <w:sz w:val="28"/>
          <w:szCs w:val="28"/>
          <w:lang w:val="en-US"/>
        </w:rPr>
      </w:pPr>
      <w:r w:rsidRPr="00DD6125">
        <w:rPr>
          <w:rFonts w:eastAsia="Times New Roman" w:cstheme="minorHAnsi"/>
          <w:sz w:val="28"/>
          <w:szCs w:val="28"/>
          <w:lang w:val="en-US"/>
        </w:rPr>
        <w:t xml:space="preserve"> </w:t>
      </w:r>
      <w:r w:rsidR="005575CC" w:rsidRPr="00DD6125">
        <w:rPr>
          <w:rFonts w:eastAsia="Times New Roman" w:cstheme="minorHAnsi"/>
          <w:sz w:val="28"/>
          <w:szCs w:val="28"/>
          <w:lang w:val="en-US"/>
        </w:rPr>
        <w:t>So,</w:t>
      </w:r>
      <w:r w:rsidRPr="00DD6125">
        <w:rPr>
          <w:rFonts w:eastAsia="Times New Roman" w:cstheme="minorHAnsi"/>
          <w:sz w:val="28"/>
          <w:szCs w:val="28"/>
          <w:lang w:val="en-US"/>
        </w:rPr>
        <w:t xml:space="preserve"> I will be the lone wolf </w:t>
      </w:r>
      <w:r w:rsidR="00031201">
        <w:rPr>
          <w:rFonts w:eastAsia="Times New Roman" w:cstheme="minorHAnsi"/>
          <w:sz w:val="28"/>
          <w:szCs w:val="28"/>
          <w:lang w:val="en-US"/>
        </w:rPr>
        <w:t>who</w:t>
      </w:r>
      <w:r w:rsidRPr="00DD6125">
        <w:rPr>
          <w:rFonts w:eastAsia="Times New Roman" w:cstheme="minorHAnsi"/>
          <w:sz w:val="28"/>
          <w:szCs w:val="28"/>
          <w:lang w:val="en-US"/>
        </w:rPr>
        <w:t xml:space="preserve"> helps demonstrate to the American Public that laws and signs </w:t>
      </w:r>
      <w:r w:rsidR="00E62D19" w:rsidRPr="00DD6125">
        <w:rPr>
          <w:rFonts w:eastAsia="Times New Roman" w:cstheme="minorHAnsi"/>
          <w:sz w:val="28"/>
          <w:szCs w:val="28"/>
          <w:lang w:val="en-US"/>
        </w:rPr>
        <w:t>will not</w:t>
      </w:r>
      <w:r w:rsidRPr="00DD6125">
        <w:rPr>
          <w:rFonts w:eastAsia="Times New Roman" w:cstheme="minorHAnsi"/>
          <w:sz w:val="28"/>
          <w:szCs w:val="28"/>
          <w:lang w:val="en-US"/>
        </w:rPr>
        <w:t xml:space="preserve"> work. Only the ability to protect yourself will work</w:t>
      </w:r>
      <w:r w:rsidR="00910748" w:rsidRPr="00DD6125">
        <w:rPr>
          <w:rFonts w:eastAsia="Times New Roman" w:cstheme="minorHAnsi"/>
          <w:sz w:val="28"/>
          <w:szCs w:val="28"/>
          <w:lang w:val="en-US"/>
        </w:rPr>
        <w:t>.”</w:t>
      </w:r>
      <w:r w:rsidR="00A14066" w:rsidRPr="00DD6125">
        <w:rPr>
          <w:rFonts w:eastAsia="Times New Roman" w:cstheme="minorHAnsi"/>
          <w:sz w:val="28"/>
          <w:szCs w:val="28"/>
          <w:lang w:val="en-US"/>
        </w:rPr>
        <w:t xml:space="preserve"> </w:t>
      </w:r>
      <w:r w:rsidR="00F57ADE" w:rsidRPr="00DD6125">
        <w:rPr>
          <w:rFonts w:eastAsia="Times New Roman" w:cstheme="minorHAnsi"/>
          <w:sz w:val="28"/>
          <w:szCs w:val="28"/>
          <w:lang w:val="en-US"/>
        </w:rPr>
        <w:t>“</w:t>
      </w:r>
      <w:r w:rsidR="00A14066" w:rsidRPr="00DD6125">
        <w:rPr>
          <w:rFonts w:eastAsia="Times New Roman" w:cstheme="minorHAnsi"/>
          <w:sz w:val="28"/>
          <w:szCs w:val="28"/>
          <w:lang w:val="en-US"/>
        </w:rPr>
        <w:t xml:space="preserve">You will soon see when the blood has been shed and the </w:t>
      </w:r>
      <w:proofErr w:type="spellStart"/>
      <w:r w:rsidR="009F1A3A" w:rsidRPr="00DD6125">
        <w:rPr>
          <w:rFonts w:eastAsia="Times New Roman" w:cstheme="minorHAnsi"/>
          <w:sz w:val="28"/>
          <w:szCs w:val="28"/>
          <w:lang w:val="en-US"/>
        </w:rPr>
        <w:t>defenceless</w:t>
      </w:r>
      <w:proofErr w:type="spellEnd"/>
      <w:r w:rsidR="00A14066" w:rsidRPr="00DD6125">
        <w:rPr>
          <w:rFonts w:eastAsia="Times New Roman" w:cstheme="minorHAnsi"/>
          <w:sz w:val="28"/>
          <w:szCs w:val="28"/>
          <w:lang w:val="en-US"/>
        </w:rPr>
        <w:t xml:space="preserve"> bodies stacked high. I will do what I must. No matter who is hurt, the collateral damage will be worth it</w:t>
      </w:r>
      <w:r w:rsidR="00031201">
        <w:rPr>
          <w:rFonts w:eastAsia="Times New Roman" w:cstheme="minorHAnsi"/>
          <w:sz w:val="28"/>
          <w:szCs w:val="28"/>
          <w:lang w:val="en-US"/>
        </w:rPr>
        <w:t>.</w:t>
      </w:r>
      <w:r w:rsidR="00A14066" w:rsidRPr="00DD6125">
        <w:rPr>
          <w:rFonts w:eastAsia="Times New Roman" w:cstheme="minorHAnsi"/>
          <w:sz w:val="28"/>
          <w:szCs w:val="28"/>
          <w:lang w:val="en-US"/>
        </w:rPr>
        <w:t xml:space="preserve"> I will be the Lone Wolf.</w:t>
      </w:r>
      <w:r w:rsidR="00F57ADE" w:rsidRPr="00DD6125">
        <w:rPr>
          <w:rFonts w:eastAsia="Times New Roman" w:cstheme="minorHAnsi"/>
          <w:sz w:val="28"/>
          <w:szCs w:val="28"/>
          <w:lang w:val="en-US"/>
        </w:rPr>
        <w:t>”</w:t>
      </w:r>
    </w:p>
    <w:p w14:paraId="2D47C1E8" w14:textId="4C0C00A5" w:rsidR="002E7D52" w:rsidRPr="00DD6125" w:rsidRDefault="005872DD" w:rsidP="00DD6125">
      <w:pPr>
        <w:pStyle w:val="ListParagraph"/>
        <w:widowControl w:val="0"/>
        <w:numPr>
          <w:ilvl w:val="0"/>
          <w:numId w:val="3"/>
        </w:numPr>
        <w:tabs>
          <w:tab w:val="left" w:pos="951"/>
        </w:tabs>
        <w:autoSpaceDE w:val="0"/>
        <w:autoSpaceDN w:val="0"/>
        <w:spacing w:after="0" w:line="480" w:lineRule="auto"/>
        <w:ind w:right="231"/>
        <w:contextualSpacing w:val="0"/>
        <w:jc w:val="both"/>
        <w:rPr>
          <w:rFonts w:eastAsia="Times New Roman" w:cstheme="minorHAnsi"/>
          <w:sz w:val="28"/>
          <w:szCs w:val="28"/>
          <w:lang w:val="en-US"/>
        </w:rPr>
      </w:pPr>
      <w:r w:rsidRPr="00DD6125">
        <w:rPr>
          <w:rFonts w:eastAsia="Times New Roman" w:cstheme="minorHAnsi"/>
          <w:sz w:val="28"/>
          <w:szCs w:val="28"/>
          <w:lang w:val="en-US"/>
        </w:rPr>
        <w:lastRenderedPageBreak/>
        <w:t xml:space="preserve">He is a </w:t>
      </w:r>
      <w:r w:rsidR="002E7D52" w:rsidRPr="00DD6125">
        <w:rPr>
          <w:rFonts w:eastAsia="Times New Roman" w:cstheme="minorHAnsi"/>
          <w:sz w:val="28"/>
          <w:szCs w:val="28"/>
          <w:lang w:val="en-US"/>
        </w:rPr>
        <w:t>support</w:t>
      </w:r>
      <w:r w:rsidRPr="00DD6125">
        <w:rPr>
          <w:rFonts w:eastAsia="Times New Roman" w:cstheme="minorHAnsi"/>
          <w:sz w:val="28"/>
          <w:szCs w:val="28"/>
          <w:lang w:val="en-US"/>
        </w:rPr>
        <w:t>er</w:t>
      </w:r>
      <w:r w:rsidR="002E7D52" w:rsidRPr="00DD6125">
        <w:rPr>
          <w:rFonts w:eastAsia="Times New Roman" w:cstheme="minorHAnsi"/>
          <w:sz w:val="28"/>
          <w:szCs w:val="28"/>
          <w:lang w:val="en-US"/>
        </w:rPr>
        <w:t xml:space="preserve"> </w:t>
      </w:r>
      <w:r w:rsidRPr="00DD6125">
        <w:rPr>
          <w:rFonts w:eastAsia="Times New Roman" w:cstheme="minorHAnsi"/>
          <w:sz w:val="28"/>
          <w:szCs w:val="28"/>
          <w:lang w:val="en-US"/>
        </w:rPr>
        <w:t>of</w:t>
      </w:r>
      <w:r w:rsidR="002E7D52" w:rsidRPr="00DD6125">
        <w:rPr>
          <w:rFonts w:eastAsia="Times New Roman" w:cstheme="minorHAnsi"/>
          <w:sz w:val="28"/>
          <w:szCs w:val="28"/>
          <w:lang w:val="en-US"/>
        </w:rPr>
        <w:t xml:space="preserve"> mass shooters, the National Rifle Association (NRA), and the Second Amendment.</w:t>
      </w:r>
      <w:r w:rsidR="00F07232" w:rsidRPr="00DD6125">
        <w:rPr>
          <w:rFonts w:eastAsia="Times New Roman" w:cstheme="minorHAnsi"/>
          <w:sz w:val="28"/>
          <w:szCs w:val="28"/>
          <w:lang w:val="en-US"/>
        </w:rPr>
        <w:t xml:space="preserve"> </w:t>
      </w:r>
      <w:r w:rsidRPr="00DD6125">
        <w:rPr>
          <w:rFonts w:eastAsia="Times New Roman" w:cstheme="minorHAnsi"/>
          <w:sz w:val="28"/>
          <w:szCs w:val="28"/>
          <w:lang w:val="en-US"/>
        </w:rPr>
        <w:t xml:space="preserve">He has images and quotes that </w:t>
      </w:r>
      <w:r w:rsidR="00031201">
        <w:rPr>
          <w:rFonts w:eastAsia="Times New Roman" w:cstheme="minorHAnsi"/>
          <w:sz w:val="28"/>
          <w:szCs w:val="28"/>
          <w:lang w:val="en-US"/>
        </w:rPr>
        <w:t>support</w:t>
      </w:r>
      <w:r w:rsidRPr="00DD6125">
        <w:rPr>
          <w:rFonts w:eastAsia="Times New Roman" w:cstheme="minorHAnsi"/>
          <w:sz w:val="28"/>
          <w:szCs w:val="28"/>
          <w:lang w:val="en-US"/>
        </w:rPr>
        <w:t xml:space="preserve"> citizens being armed.</w:t>
      </w:r>
      <w:r w:rsidR="00CF08E6" w:rsidRPr="00DD6125">
        <w:rPr>
          <w:rFonts w:eastAsia="Times New Roman" w:cstheme="minorHAnsi"/>
          <w:sz w:val="28"/>
          <w:szCs w:val="28"/>
          <w:lang w:val="en-US"/>
        </w:rPr>
        <w:t xml:space="preserve"> He had</w:t>
      </w:r>
      <w:r w:rsidR="00266A64" w:rsidRPr="00DD6125">
        <w:rPr>
          <w:rFonts w:eastAsia="Times New Roman" w:cstheme="minorHAnsi"/>
          <w:sz w:val="28"/>
          <w:szCs w:val="28"/>
          <w:lang w:val="en-US"/>
        </w:rPr>
        <w:t xml:space="preserve"> several g</w:t>
      </w:r>
      <w:r w:rsidR="002E7D52" w:rsidRPr="00DD6125">
        <w:rPr>
          <w:rFonts w:eastAsia="Times New Roman" w:cstheme="minorHAnsi"/>
          <w:sz w:val="28"/>
          <w:szCs w:val="28"/>
          <w:lang w:val="en-US"/>
        </w:rPr>
        <w:t>un images</w:t>
      </w:r>
      <w:r w:rsidR="00266A64" w:rsidRPr="00DD6125">
        <w:rPr>
          <w:rFonts w:eastAsia="Times New Roman" w:cstheme="minorHAnsi"/>
          <w:sz w:val="28"/>
          <w:szCs w:val="28"/>
          <w:lang w:val="en-US"/>
        </w:rPr>
        <w:t xml:space="preserve"> of pistols</w:t>
      </w:r>
      <w:r w:rsidRPr="00DD6125">
        <w:rPr>
          <w:rFonts w:eastAsia="Times New Roman" w:cstheme="minorHAnsi"/>
          <w:sz w:val="28"/>
          <w:szCs w:val="28"/>
          <w:lang w:val="en-US"/>
        </w:rPr>
        <w:t xml:space="preserve"> and </w:t>
      </w:r>
      <w:r w:rsidR="00CF08E6" w:rsidRPr="00DD6125">
        <w:rPr>
          <w:rFonts w:eastAsia="Times New Roman" w:cstheme="minorHAnsi"/>
          <w:sz w:val="28"/>
          <w:szCs w:val="28"/>
          <w:lang w:val="en-US"/>
        </w:rPr>
        <w:t>rifles. He</w:t>
      </w:r>
      <w:r w:rsidRPr="00DD6125">
        <w:rPr>
          <w:rFonts w:eastAsia="Times New Roman" w:cstheme="minorHAnsi"/>
          <w:sz w:val="28"/>
          <w:szCs w:val="28"/>
          <w:lang w:val="en-US"/>
        </w:rPr>
        <w:t xml:space="preserve"> visited g</w:t>
      </w:r>
      <w:r w:rsidR="00266A64" w:rsidRPr="00DD6125">
        <w:rPr>
          <w:rFonts w:eastAsia="Times New Roman" w:cstheme="minorHAnsi"/>
          <w:sz w:val="28"/>
          <w:szCs w:val="28"/>
          <w:lang w:val="en-US"/>
        </w:rPr>
        <w:t xml:space="preserve">unbroker.com </w:t>
      </w:r>
      <w:r w:rsidR="00E62D19" w:rsidRPr="00DD6125">
        <w:rPr>
          <w:rFonts w:eastAsia="Times New Roman" w:cstheme="minorHAnsi"/>
          <w:sz w:val="28"/>
          <w:szCs w:val="28"/>
          <w:lang w:val="en-US"/>
        </w:rPr>
        <w:t>sixty-five</w:t>
      </w:r>
      <w:r w:rsidR="00266A64" w:rsidRPr="00DD6125">
        <w:rPr>
          <w:rFonts w:eastAsia="Times New Roman" w:cstheme="minorHAnsi"/>
          <w:sz w:val="28"/>
          <w:szCs w:val="28"/>
          <w:lang w:val="en-US"/>
        </w:rPr>
        <w:t xml:space="preserve"> times</w:t>
      </w:r>
      <w:r w:rsidRPr="00DD6125">
        <w:rPr>
          <w:rFonts w:eastAsia="Times New Roman" w:cstheme="minorHAnsi"/>
          <w:sz w:val="28"/>
          <w:szCs w:val="28"/>
          <w:lang w:val="en-US"/>
        </w:rPr>
        <w:t xml:space="preserve"> in search of gun information</w:t>
      </w:r>
      <w:r w:rsidR="00266A64" w:rsidRPr="00DD6125">
        <w:rPr>
          <w:rFonts w:eastAsia="Times New Roman" w:cstheme="minorHAnsi"/>
          <w:sz w:val="28"/>
          <w:szCs w:val="28"/>
          <w:lang w:val="en-US"/>
        </w:rPr>
        <w:t xml:space="preserve">. Prominent among these guns are </w:t>
      </w:r>
      <w:r w:rsidR="002E7D52" w:rsidRPr="00DD6125">
        <w:rPr>
          <w:rFonts w:eastAsia="Times New Roman" w:cstheme="minorHAnsi"/>
          <w:sz w:val="28"/>
          <w:szCs w:val="28"/>
          <w:lang w:val="en-US"/>
        </w:rPr>
        <w:t xml:space="preserve">the Ruger 10-22, </w:t>
      </w:r>
      <w:proofErr w:type="spellStart"/>
      <w:r w:rsidR="002E7D52" w:rsidRPr="00DD6125">
        <w:rPr>
          <w:rFonts w:eastAsia="Times New Roman" w:cstheme="minorHAnsi"/>
          <w:sz w:val="28"/>
          <w:szCs w:val="28"/>
          <w:lang w:val="en-US"/>
        </w:rPr>
        <w:t>Keltec</w:t>
      </w:r>
      <w:proofErr w:type="spellEnd"/>
      <w:r w:rsidR="002E7D52" w:rsidRPr="00DD6125">
        <w:rPr>
          <w:rFonts w:eastAsia="Times New Roman" w:cstheme="minorHAnsi"/>
          <w:sz w:val="28"/>
          <w:szCs w:val="28"/>
          <w:lang w:val="en-US"/>
        </w:rPr>
        <w:t xml:space="preserve"> sub-2000</w:t>
      </w:r>
      <w:r w:rsidR="00266A64" w:rsidRPr="00DD6125">
        <w:rPr>
          <w:rFonts w:eastAsia="Times New Roman" w:cstheme="minorHAnsi"/>
          <w:sz w:val="28"/>
          <w:szCs w:val="28"/>
          <w:lang w:val="en-US"/>
        </w:rPr>
        <w:t xml:space="preserve"> 9mm</w:t>
      </w:r>
      <w:r w:rsidR="002E7D52" w:rsidRPr="00DD6125">
        <w:rPr>
          <w:rFonts w:eastAsia="Times New Roman" w:cstheme="minorHAnsi"/>
          <w:sz w:val="28"/>
          <w:szCs w:val="28"/>
          <w:lang w:val="en-US"/>
        </w:rPr>
        <w:t>, FN P90</w:t>
      </w:r>
      <w:r w:rsidR="00F07232" w:rsidRPr="00DD6125">
        <w:rPr>
          <w:rFonts w:eastAsia="Times New Roman" w:cstheme="minorHAnsi"/>
          <w:sz w:val="28"/>
          <w:szCs w:val="28"/>
          <w:lang w:val="en-US"/>
        </w:rPr>
        <w:t xml:space="preserve"> on YouTube</w:t>
      </w:r>
      <w:r w:rsidR="002E7D52" w:rsidRPr="00DD6125">
        <w:rPr>
          <w:rFonts w:eastAsia="Times New Roman" w:cstheme="minorHAnsi"/>
          <w:sz w:val="28"/>
          <w:szCs w:val="28"/>
          <w:lang w:val="en-US"/>
        </w:rPr>
        <w:t xml:space="preserve">, </w:t>
      </w:r>
      <w:r w:rsidR="00F07232" w:rsidRPr="00DD6125">
        <w:rPr>
          <w:rFonts w:eastAsia="Times New Roman" w:cstheme="minorHAnsi"/>
          <w:sz w:val="28"/>
          <w:szCs w:val="28"/>
          <w:lang w:val="en-US"/>
        </w:rPr>
        <w:t>concealable tactical</w:t>
      </w:r>
      <w:r w:rsidR="002E7D52" w:rsidRPr="00DD6125">
        <w:rPr>
          <w:rFonts w:eastAsia="Times New Roman" w:cstheme="minorHAnsi"/>
          <w:sz w:val="28"/>
          <w:szCs w:val="28"/>
          <w:lang w:val="en-US"/>
        </w:rPr>
        <w:t xml:space="preserve"> rifles</w:t>
      </w:r>
      <w:r w:rsidR="00F07232" w:rsidRPr="00DD6125">
        <w:rPr>
          <w:rFonts w:eastAsia="Times New Roman" w:cstheme="minorHAnsi"/>
          <w:sz w:val="28"/>
          <w:szCs w:val="28"/>
          <w:lang w:val="en-US"/>
        </w:rPr>
        <w:t xml:space="preserve">, gun black market seller addresses Norther VA Gun Works 7518 Fullerton Rd # K, Springfield, VA 22046 </w:t>
      </w:r>
      <w:r w:rsidR="00266A64" w:rsidRPr="00DD6125">
        <w:rPr>
          <w:rFonts w:eastAsia="Times New Roman" w:cstheme="minorHAnsi"/>
          <w:sz w:val="28"/>
          <w:szCs w:val="28"/>
          <w:lang w:val="en-US"/>
        </w:rPr>
        <w:t>and multiple YouTube video searches and web searches for</w:t>
      </w:r>
      <w:r w:rsidR="00F07232" w:rsidRPr="00DD6125">
        <w:rPr>
          <w:rFonts w:eastAsia="Times New Roman" w:cstheme="minorHAnsi"/>
          <w:sz w:val="28"/>
          <w:szCs w:val="28"/>
          <w:lang w:val="en-US"/>
        </w:rPr>
        <w:t xml:space="preserve"> guns and gun sellers.</w:t>
      </w:r>
    </w:p>
    <w:p w14:paraId="34E6AB16" w14:textId="6F5163E7" w:rsidR="002E7D52" w:rsidRPr="00DD6125" w:rsidRDefault="002E7D52" w:rsidP="00DD6125">
      <w:pPr>
        <w:pStyle w:val="ListParagraph"/>
        <w:widowControl w:val="0"/>
        <w:numPr>
          <w:ilvl w:val="0"/>
          <w:numId w:val="3"/>
        </w:numPr>
        <w:tabs>
          <w:tab w:val="left" w:pos="951"/>
        </w:tabs>
        <w:autoSpaceDE w:val="0"/>
        <w:autoSpaceDN w:val="0"/>
        <w:spacing w:after="0" w:line="480" w:lineRule="auto"/>
        <w:ind w:right="231"/>
        <w:contextualSpacing w:val="0"/>
        <w:jc w:val="both"/>
        <w:rPr>
          <w:rFonts w:eastAsia="Times New Roman" w:cstheme="minorHAnsi"/>
          <w:sz w:val="28"/>
          <w:szCs w:val="28"/>
          <w:lang w:val="en-US"/>
        </w:rPr>
      </w:pPr>
      <w:r w:rsidRPr="00DD6125">
        <w:rPr>
          <w:rFonts w:eastAsia="Times New Roman" w:cstheme="minorHAnsi"/>
          <w:sz w:val="28"/>
          <w:szCs w:val="28"/>
          <w:lang w:val="en-US"/>
        </w:rPr>
        <w:t>Weather upd</w:t>
      </w:r>
      <w:r w:rsidR="001B707C" w:rsidRPr="00DD6125">
        <w:rPr>
          <w:rFonts w:eastAsia="Times New Roman" w:cstheme="minorHAnsi"/>
          <w:sz w:val="28"/>
          <w:szCs w:val="28"/>
          <w:lang w:val="en-US"/>
        </w:rPr>
        <w:t xml:space="preserve">ates </w:t>
      </w:r>
      <w:r w:rsidR="00031201">
        <w:rPr>
          <w:rFonts w:eastAsia="Times New Roman" w:cstheme="minorHAnsi"/>
          <w:sz w:val="28"/>
          <w:szCs w:val="28"/>
          <w:lang w:val="en-US"/>
        </w:rPr>
        <w:t>are</w:t>
      </w:r>
      <w:r w:rsidR="001B707C" w:rsidRPr="00DD6125">
        <w:rPr>
          <w:rFonts w:eastAsia="Times New Roman" w:cstheme="minorHAnsi"/>
          <w:sz w:val="28"/>
          <w:szCs w:val="28"/>
          <w:lang w:val="en-US"/>
        </w:rPr>
        <w:t xml:space="preserve"> </w:t>
      </w:r>
      <w:r w:rsidR="003B7C39" w:rsidRPr="00DD6125">
        <w:rPr>
          <w:rFonts w:eastAsia="Times New Roman" w:cstheme="minorHAnsi"/>
          <w:sz w:val="28"/>
          <w:szCs w:val="28"/>
          <w:lang w:val="en-US"/>
        </w:rPr>
        <w:t>particularly important</w:t>
      </w:r>
      <w:r w:rsidR="001B707C" w:rsidRPr="00DD6125">
        <w:rPr>
          <w:rFonts w:eastAsia="Times New Roman" w:cstheme="minorHAnsi"/>
          <w:sz w:val="28"/>
          <w:szCs w:val="28"/>
          <w:lang w:val="en-US"/>
        </w:rPr>
        <w:t xml:space="preserve"> to him because of his plan</w:t>
      </w:r>
      <w:r w:rsidR="00031201">
        <w:rPr>
          <w:rFonts w:eastAsia="Times New Roman" w:cstheme="minorHAnsi"/>
          <w:sz w:val="28"/>
          <w:szCs w:val="28"/>
          <w:lang w:val="en-US"/>
        </w:rPr>
        <w:t>,</w:t>
      </w:r>
      <w:r w:rsidR="001B707C" w:rsidRPr="00DD6125">
        <w:rPr>
          <w:rFonts w:eastAsia="Times New Roman" w:cstheme="minorHAnsi"/>
          <w:sz w:val="28"/>
          <w:szCs w:val="28"/>
          <w:lang w:val="en-US"/>
        </w:rPr>
        <w:t xml:space="preserve"> which can be affected by </w:t>
      </w:r>
      <w:proofErr w:type="spellStart"/>
      <w:r w:rsidR="001B707C" w:rsidRPr="00DD6125">
        <w:rPr>
          <w:rFonts w:eastAsia="Times New Roman" w:cstheme="minorHAnsi"/>
          <w:sz w:val="28"/>
          <w:szCs w:val="28"/>
          <w:lang w:val="en-US"/>
        </w:rPr>
        <w:t>unfavourable</w:t>
      </w:r>
      <w:proofErr w:type="spellEnd"/>
      <w:r w:rsidR="001B707C" w:rsidRPr="00DD6125">
        <w:rPr>
          <w:rFonts w:eastAsia="Times New Roman" w:cstheme="minorHAnsi"/>
          <w:sz w:val="28"/>
          <w:szCs w:val="28"/>
          <w:lang w:val="en-US"/>
        </w:rPr>
        <w:t xml:space="preserve"> weather </w:t>
      </w:r>
      <w:r w:rsidR="00031201">
        <w:rPr>
          <w:rFonts w:eastAsia="Times New Roman" w:cstheme="minorHAnsi"/>
          <w:sz w:val="28"/>
          <w:szCs w:val="28"/>
          <w:lang w:val="en-US"/>
        </w:rPr>
        <w:t>conditions</w:t>
      </w:r>
      <w:ins w:id="1" w:author="SAMFOLUSAYE, Oladimeji (HERTFORDSHIRE PARTNERSHIP UNIVERSITY NHS FOUNDATION TRUST)" w:date="2025-12-13T14:19:00Z" w16du:dateUtc="2025-12-13T14:19:00Z">
        <w:r w:rsidR="003622DC">
          <w:rPr>
            <w:rFonts w:eastAsia="Times New Roman" w:cstheme="minorHAnsi"/>
            <w:sz w:val="28"/>
            <w:szCs w:val="28"/>
            <w:lang w:val="en-US"/>
          </w:rPr>
          <w:t>,</w:t>
        </w:r>
      </w:ins>
      <w:r w:rsidR="001B707C" w:rsidRPr="00DD6125">
        <w:rPr>
          <w:rFonts w:eastAsia="Times New Roman" w:cstheme="minorHAnsi"/>
          <w:sz w:val="28"/>
          <w:szCs w:val="28"/>
          <w:lang w:val="en-US"/>
        </w:rPr>
        <w:t xml:space="preserve"> as said in one of his cloud notes.</w:t>
      </w:r>
      <w:r w:rsidRPr="00DD6125">
        <w:rPr>
          <w:rFonts w:eastAsia="Times New Roman" w:cstheme="minorHAnsi"/>
          <w:sz w:val="28"/>
          <w:szCs w:val="28"/>
          <w:lang w:val="en-US"/>
        </w:rPr>
        <w:t xml:space="preserve"> </w:t>
      </w:r>
      <w:r w:rsidR="001B707C" w:rsidRPr="00DD6125">
        <w:rPr>
          <w:rFonts w:eastAsia="Times New Roman" w:cstheme="minorHAnsi"/>
          <w:sz w:val="28"/>
          <w:szCs w:val="28"/>
          <w:lang w:val="en-US"/>
        </w:rPr>
        <w:t xml:space="preserve">He </w:t>
      </w:r>
      <w:r w:rsidR="007B0EAF" w:rsidRPr="00DD6125">
        <w:rPr>
          <w:rFonts w:eastAsia="Times New Roman" w:cstheme="minorHAnsi"/>
          <w:sz w:val="28"/>
          <w:szCs w:val="28"/>
          <w:lang w:val="en-US"/>
        </w:rPr>
        <w:t>visited online</w:t>
      </w:r>
      <w:r w:rsidR="001B707C" w:rsidRPr="00DD6125">
        <w:rPr>
          <w:rFonts w:eastAsia="Times New Roman" w:cstheme="minorHAnsi"/>
          <w:sz w:val="28"/>
          <w:szCs w:val="28"/>
          <w:lang w:val="en-US"/>
        </w:rPr>
        <w:t xml:space="preserve"> </w:t>
      </w:r>
      <w:r w:rsidR="00031201">
        <w:rPr>
          <w:rFonts w:eastAsia="Times New Roman" w:cstheme="minorHAnsi"/>
          <w:sz w:val="28"/>
          <w:szCs w:val="28"/>
          <w:lang w:val="en-US"/>
        </w:rPr>
        <w:t>weather trends</w:t>
      </w:r>
      <w:r w:rsidR="007B0EAF" w:rsidRPr="00DD6125">
        <w:rPr>
          <w:rFonts w:eastAsia="Times New Roman" w:cstheme="minorHAnsi"/>
          <w:sz w:val="28"/>
          <w:szCs w:val="28"/>
          <w:lang w:val="en-US"/>
        </w:rPr>
        <w:t xml:space="preserve"> 360 and others</w:t>
      </w:r>
      <w:del w:id="2" w:author="SAMFOLUSAYE, Oladimeji (HERTFORDSHIRE PARTNERSHIP UNIVERSITY NHS FOUNDATION TRUST)" w:date="2025-12-13T14:19:00Z" w16du:dateUtc="2025-12-13T14:19:00Z">
        <w:r w:rsidR="00CF08E6" w:rsidRPr="00DD6125" w:rsidDel="003622DC">
          <w:rPr>
            <w:rFonts w:eastAsia="Times New Roman" w:cstheme="minorHAnsi"/>
            <w:sz w:val="28"/>
            <w:szCs w:val="28"/>
            <w:lang w:val="en-US"/>
          </w:rPr>
          <w:delText>, he</w:delText>
        </w:r>
      </w:del>
      <w:ins w:id="3" w:author="SAMFOLUSAYE, Oladimeji (HERTFORDSHIRE PARTNERSHIP UNIVERSITY NHS FOUNDATION TRUST)" w:date="2025-12-13T14:19:00Z" w16du:dateUtc="2025-12-13T14:19:00Z">
        <w:r w:rsidR="003622DC">
          <w:rPr>
            <w:rFonts w:eastAsia="Times New Roman" w:cstheme="minorHAnsi"/>
            <w:sz w:val="28"/>
            <w:szCs w:val="28"/>
            <w:lang w:val="en-US"/>
          </w:rPr>
          <w:t>. He</w:t>
        </w:r>
      </w:ins>
      <w:r w:rsidR="007B0EAF" w:rsidRPr="00DD6125">
        <w:rPr>
          <w:rFonts w:eastAsia="Times New Roman" w:cstheme="minorHAnsi"/>
          <w:sz w:val="28"/>
          <w:szCs w:val="28"/>
          <w:lang w:val="en-US"/>
        </w:rPr>
        <w:t xml:space="preserve"> also visited </w:t>
      </w:r>
      <w:r w:rsidR="00031201">
        <w:rPr>
          <w:rFonts w:eastAsia="Times New Roman" w:cstheme="minorHAnsi"/>
          <w:sz w:val="28"/>
          <w:szCs w:val="28"/>
          <w:lang w:val="en-US"/>
        </w:rPr>
        <w:t>weather.com</w:t>
      </w:r>
      <w:r w:rsidR="001B707C" w:rsidRPr="00DD6125">
        <w:rPr>
          <w:rFonts w:eastAsia="Times New Roman" w:cstheme="minorHAnsi"/>
          <w:sz w:val="28"/>
          <w:szCs w:val="28"/>
          <w:lang w:val="en-US"/>
        </w:rPr>
        <w:t xml:space="preserve"> 53 times</w:t>
      </w:r>
      <w:r w:rsidR="00031201">
        <w:rPr>
          <w:rFonts w:eastAsia="Times New Roman" w:cstheme="minorHAnsi"/>
          <w:sz w:val="28"/>
          <w:szCs w:val="28"/>
          <w:lang w:val="en-US"/>
        </w:rPr>
        <w:t>,</w:t>
      </w:r>
      <w:r w:rsidR="001B707C" w:rsidRPr="00DD6125">
        <w:rPr>
          <w:rFonts w:eastAsia="Times New Roman" w:cstheme="minorHAnsi"/>
          <w:sz w:val="28"/>
          <w:szCs w:val="28"/>
          <w:lang w:val="en-US"/>
        </w:rPr>
        <w:t xml:space="preserve"> </w:t>
      </w:r>
      <w:r w:rsidR="007B0EAF" w:rsidRPr="00DD6125">
        <w:rPr>
          <w:rFonts w:eastAsia="Times New Roman" w:cstheme="minorHAnsi"/>
          <w:sz w:val="28"/>
          <w:szCs w:val="28"/>
          <w:lang w:val="en-US"/>
        </w:rPr>
        <w:t>including</w:t>
      </w:r>
      <w:r w:rsidR="001B707C" w:rsidRPr="00DD6125">
        <w:rPr>
          <w:rFonts w:eastAsia="Times New Roman" w:cstheme="minorHAnsi"/>
          <w:sz w:val="28"/>
          <w:szCs w:val="28"/>
          <w:lang w:val="en-US"/>
        </w:rPr>
        <w:t xml:space="preserve"> a day before he was arrested</w:t>
      </w:r>
      <w:r w:rsidR="007B0EAF" w:rsidRPr="00DD6125">
        <w:rPr>
          <w:rFonts w:eastAsia="Times New Roman" w:cstheme="minorHAnsi"/>
          <w:sz w:val="28"/>
          <w:szCs w:val="28"/>
          <w:lang w:val="en-US"/>
        </w:rPr>
        <w:t>.</w:t>
      </w:r>
    </w:p>
    <w:p w14:paraId="103E419D" w14:textId="2F840747" w:rsidR="002E7D52" w:rsidRPr="00DD6125" w:rsidRDefault="002E7D52" w:rsidP="00DD6125">
      <w:pPr>
        <w:pStyle w:val="ListParagraph"/>
        <w:widowControl w:val="0"/>
        <w:numPr>
          <w:ilvl w:val="0"/>
          <w:numId w:val="3"/>
        </w:numPr>
        <w:tabs>
          <w:tab w:val="left" w:pos="951"/>
        </w:tabs>
        <w:autoSpaceDE w:val="0"/>
        <w:autoSpaceDN w:val="0"/>
        <w:spacing w:before="10" w:after="0" w:line="480" w:lineRule="auto"/>
        <w:ind w:right="231"/>
        <w:contextualSpacing w:val="0"/>
        <w:jc w:val="both"/>
        <w:rPr>
          <w:rFonts w:eastAsia="Times New Roman" w:cstheme="minorHAnsi"/>
          <w:sz w:val="28"/>
          <w:szCs w:val="28"/>
          <w:lang w:val="en-US"/>
        </w:rPr>
      </w:pPr>
      <w:r w:rsidRPr="00DD6125">
        <w:rPr>
          <w:rFonts w:eastAsia="Times New Roman" w:cstheme="minorHAnsi"/>
          <w:sz w:val="28"/>
          <w:szCs w:val="28"/>
          <w:lang w:val="en-US"/>
        </w:rPr>
        <w:t xml:space="preserve">HTML Web searches </w:t>
      </w:r>
      <w:r w:rsidR="004237E8" w:rsidRPr="00DD6125">
        <w:rPr>
          <w:rFonts w:eastAsia="Times New Roman" w:cstheme="minorHAnsi"/>
          <w:sz w:val="28"/>
          <w:szCs w:val="28"/>
          <w:lang w:val="en-US"/>
        </w:rPr>
        <w:t xml:space="preserve">and web history </w:t>
      </w:r>
      <w:r w:rsidRPr="00DD6125">
        <w:rPr>
          <w:rFonts w:eastAsia="Times New Roman" w:cstheme="minorHAnsi"/>
          <w:sz w:val="28"/>
          <w:szCs w:val="28"/>
          <w:lang w:val="en-US"/>
        </w:rPr>
        <w:t xml:space="preserve">with relevant keywords </w:t>
      </w:r>
      <w:r w:rsidR="004237E8" w:rsidRPr="00DD6125">
        <w:rPr>
          <w:rFonts w:eastAsia="Times New Roman" w:cstheme="minorHAnsi"/>
          <w:sz w:val="28"/>
          <w:szCs w:val="28"/>
          <w:lang w:val="en-US"/>
        </w:rPr>
        <w:t xml:space="preserve">reveal </w:t>
      </w:r>
      <w:r w:rsidRPr="00DD6125">
        <w:rPr>
          <w:rFonts w:eastAsia="Times New Roman" w:cstheme="minorHAnsi"/>
          <w:sz w:val="28"/>
          <w:szCs w:val="28"/>
          <w:lang w:val="en-US"/>
        </w:rPr>
        <w:t>that the suspect was at the tail end of planning a mass shooting and fleeing the country thereafter.</w:t>
      </w:r>
    </w:p>
    <w:p w14:paraId="224366D7" w14:textId="72F929D5" w:rsidR="00081943" w:rsidRPr="00DD6125" w:rsidRDefault="008371DF" w:rsidP="00DD6125">
      <w:pPr>
        <w:pStyle w:val="ListParagraph"/>
        <w:widowControl w:val="0"/>
        <w:numPr>
          <w:ilvl w:val="0"/>
          <w:numId w:val="3"/>
        </w:numPr>
        <w:tabs>
          <w:tab w:val="left" w:pos="951"/>
        </w:tabs>
        <w:autoSpaceDE w:val="0"/>
        <w:autoSpaceDN w:val="0"/>
        <w:spacing w:before="10" w:after="0" w:line="480" w:lineRule="auto"/>
        <w:ind w:right="231"/>
        <w:contextualSpacing w:val="0"/>
        <w:jc w:val="both"/>
        <w:rPr>
          <w:rFonts w:eastAsia="Times New Roman" w:cstheme="minorHAnsi"/>
          <w:sz w:val="28"/>
          <w:szCs w:val="28"/>
          <w:lang w:val="en-US"/>
        </w:rPr>
      </w:pPr>
      <w:r>
        <w:rPr>
          <w:rFonts w:eastAsia="Times New Roman" w:cstheme="minorHAnsi"/>
          <w:sz w:val="28"/>
          <w:szCs w:val="28"/>
          <w:lang w:val="en-US"/>
        </w:rPr>
        <w:t>A</w:t>
      </w:r>
      <w:r w:rsidR="00081943" w:rsidRPr="00DD6125">
        <w:rPr>
          <w:rFonts w:eastAsia="Times New Roman" w:cstheme="minorHAnsi"/>
          <w:sz w:val="28"/>
          <w:szCs w:val="28"/>
          <w:lang w:val="en-US"/>
        </w:rPr>
        <w:t>nswers to the remit of this investigation:</w:t>
      </w:r>
    </w:p>
    <w:p w14:paraId="0FBE6E8F" w14:textId="0D1E13DF" w:rsidR="00081943" w:rsidRPr="00DD6125" w:rsidRDefault="00081943" w:rsidP="00DD6125">
      <w:pPr>
        <w:pStyle w:val="ListParagraph"/>
        <w:widowControl w:val="0"/>
        <w:numPr>
          <w:ilvl w:val="0"/>
          <w:numId w:val="34"/>
        </w:numPr>
        <w:tabs>
          <w:tab w:val="left" w:pos="951"/>
        </w:tabs>
        <w:autoSpaceDE w:val="0"/>
        <w:autoSpaceDN w:val="0"/>
        <w:spacing w:before="10" w:after="0" w:line="480" w:lineRule="auto"/>
        <w:ind w:right="231"/>
        <w:contextualSpacing w:val="0"/>
        <w:jc w:val="both"/>
        <w:rPr>
          <w:rFonts w:eastAsia="Times New Roman" w:cstheme="minorHAnsi"/>
          <w:sz w:val="28"/>
          <w:szCs w:val="28"/>
          <w:lang w:val="en-US"/>
        </w:rPr>
      </w:pPr>
      <w:r w:rsidRPr="00081943">
        <w:rPr>
          <w:rFonts w:eastAsia="Times New Roman" w:cstheme="minorHAnsi"/>
          <w:sz w:val="28"/>
          <w:szCs w:val="28"/>
          <w:lang w:val="en-US"/>
        </w:rPr>
        <w:t>Does the suspect ha</w:t>
      </w:r>
      <w:r w:rsidR="005D3BD5">
        <w:rPr>
          <w:rFonts w:eastAsia="Times New Roman" w:cstheme="minorHAnsi"/>
          <w:sz w:val="28"/>
          <w:szCs w:val="28"/>
          <w:lang w:val="en-US"/>
        </w:rPr>
        <w:t>ve</w:t>
      </w:r>
      <w:r w:rsidRPr="00081943">
        <w:rPr>
          <w:rFonts w:eastAsia="Times New Roman" w:cstheme="minorHAnsi"/>
          <w:sz w:val="28"/>
          <w:szCs w:val="28"/>
          <w:lang w:val="en-US"/>
        </w:rPr>
        <w:t xml:space="preserve"> any intention and confession to commit the offence?</w:t>
      </w:r>
      <w:r w:rsidRPr="00DD6125">
        <w:rPr>
          <w:rFonts w:eastAsia="Times New Roman" w:cstheme="minorHAnsi"/>
          <w:sz w:val="28"/>
          <w:szCs w:val="28"/>
          <w:lang w:val="en-US"/>
        </w:rPr>
        <w:t xml:space="preserve"> The Cloudy thoughts and manifesto documents available </w:t>
      </w:r>
      <w:r w:rsidR="0094224D" w:rsidRPr="00DD6125">
        <w:rPr>
          <w:rFonts w:eastAsia="Times New Roman" w:cstheme="minorHAnsi"/>
          <w:sz w:val="28"/>
          <w:szCs w:val="28"/>
          <w:lang w:val="en-US"/>
        </w:rPr>
        <w:t>revealed his intention</w:t>
      </w:r>
      <w:r w:rsidR="00031201">
        <w:rPr>
          <w:rFonts w:eastAsia="Times New Roman" w:cstheme="minorHAnsi"/>
          <w:sz w:val="28"/>
          <w:szCs w:val="28"/>
          <w:lang w:val="en-US"/>
        </w:rPr>
        <w:t>,</w:t>
      </w:r>
      <w:r w:rsidR="0094224D" w:rsidRPr="00DD6125">
        <w:rPr>
          <w:rFonts w:eastAsia="Times New Roman" w:cstheme="minorHAnsi"/>
          <w:sz w:val="28"/>
          <w:szCs w:val="28"/>
          <w:lang w:val="en-US"/>
        </w:rPr>
        <w:t xml:space="preserve"> but his confession </w:t>
      </w:r>
      <w:r w:rsidR="0094224D" w:rsidRPr="00DD6125">
        <w:rPr>
          <w:rFonts w:eastAsia="Times New Roman" w:cstheme="minorHAnsi"/>
          <w:sz w:val="28"/>
          <w:szCs w:val="28"/>
          <w:lang w:val="en-US"/>
        </w:rPr>
        <w:lastRenderedPageBreak/>
        <w:t>could not be ascertained because the available audio files cannot confirm this.</w:t>
      </w:r>
    </w:p>
    <w:p w14:paraId="5D176BE1" w14:textId="6516D83C" w:rsidR="0094224D" w:rsidRPr="00DD6125" w:rsidRDefault="0094224D" w:rsidP="00DD6125">
      <w:pPr>
        <w:pStyle w:val="ListParagraph"/>
        <w:widowControl w:val="0"/>
        <w:numPr>
          <w:ilvl w:val="0"/>
          <w:numId w:val="34"/>
        </w:numPr>
        <w:tabs>
          <w:tab w:val="left" w:pos="951"/>
        </w:tabs>
        <w:autoSpaceDE w:val="0"/>
        <w:autoSpaceDN w:val="0"/>
        <w:spacing w:before="10" w:line="480" w:lineRule="auto"/>
        <w:ind w:right="231"/>
        <w:contextualSpacing w:val="0"/>
        <w:jc w:val="both"/>
        <w:rPr>
          <w:rFonts w:eastAsia="Times New Roman" w:cstheme="minorHAnsi"/>
          <w:sz w:val="28"/>
          <w:szCs w:val="28"/>
          <w:lang w:val="en-US"/>
        </w:rPr>
      </w:pPr>
      <w:r w:rsidRPr="0094224D">
        <w:rPr>
          <w:rFonts w:eastAsia="Times New Roman" w:cstheme="minorHAnsi"/>
          <w:sz w:val="28"/>
          <w:szCs w:val="28"/>
          <w:lang w:val="en-US"/>
        </w:rPr>
        <w:t>Does the suspect ha</w:t>
      </w:r>
      <w:r w:rsidR="008371DF">
        <w:rPr>
          <w:rFonts w:eastAsia="Times New Roman" w:cstheme="minorHAnsi"/>
          <w:sz w:val="28"/>
          <w:szCs w:val="28"/>
          <w:lang w:val="en-US"/>
        </w:rPr>
        <w:t>ve</w:t>
      </w:r>
      <w:r w:rsidRPr="0094224D">
        <w:rPr>
          <w:rFonts w:eastAsia="Times New Roman" w:cstheme="minorHAnsi"/>
          <w:sz w:val="28"/>
          <w:szCs w:val="28"/>
          <w:lang w:val="en-US"/>
        </w:rPr>
        <w:t xml:space="preserve"> any documented plan to commit the offence?</w:t>
      </w:r>
      <w:r w:rsidRPr="00DD6125">
        <w:rPr>
          <w:rFonts w:eastAsia="Times New Roman" w:cstheme="minorHAnsi"/>
          <w:sz w:val="28"/>
          <w:szCs w:val="28"/>
          <w:lang w:val="en-US"/>
        </w:rPr>
        <w:t xml:space="preserve"> None of the available documents could </w:t>
      </w:r>
      <w:r w:rsidR="00031201">
        <w:rPr>
          <w:rFonts w:eastAsia="Times New Roman" w:cstheme="minorHAnsi"/>
          <w:sz w:val="28"/>
          <w:szCs w:val="28"/>
          <w:lang w:val="en-US"/>
        </w:rPr>
        <w:t>prove</w:t>
      </w:r>
      <w:r w:rsidRPr="00DD6125">
        <w:rPr>
          <w:rFonts w:eastAsia="Times New Roman" w:cstheme="minorHAnsi"/>
          <w:sz w:val="28"/>
          <w:szCs w:val="28"/>
          <w:lang w:val="en-US"/>
        </w:rPr>
        <w:t xml:space="preserve"> this beyond </w:t>
      </w:r>
      <w:r w:rsidR="00031201">
        <w:rPr>
          <w:rFonts w:eastAsia="Times New Roman" w:cstheme="minorHAnsi"/>
          <w:sz w:val="28"/>
          <w:szCs w:val="28"/>
          <w:lang w:val="en-US"/>
        </w:rPr>
        <w:t xml:space="preserve">a </w:t>
      </w:r>
      <w:r w:rsidRPr="00DD6125">
        <w:rPr>
          <w:rFonts w:eastAsia="Times New Roman" w:cstheme="minorHAnsi"/>
          <w:sz w:val="28"/>
          <w:szCs w:val="28"/>
          <w:lang w:val="en-US"/>
        </w:rPr>
        <w:t>reasonable doubt.</w:t>
      </w:r>
    </w:p>
    <w:p w14:paraId="2CEC05D1" w14:textId="49DCBA98" w:rsidR="0094224D" w:rsidRPr="00DD6125" w:rsidRDefault="0094224D" w:rsidP="00DD6125">
      <w:pPr>
        <w:pStyle w:val="ListParagraph"/>
        <w:widowControl w:val="0"/>
        <w:numPr>
          <w:ilvl w:val="0"/>
          <w:numId w:val="34"/>
        </w:numPr>
        <w:tabs>
          <w:tab w:val="left" w:pos="951"/>
        </w:tabs>
        <w:autoSpaceDE w:val="0"/>
        <w:autoSpaceDN w:val="0"/>
        <w:spacing w:before="10" w:line="480" w:lineRule="auto"/>
        <w:ind w:right="231"/>
        <w:contextualSpacing w:val="0"/>
        <w:jc w:val="both"/>
        <w:rPr>
          <w:rFonts w:eastAsia="Times New Roman" w:cstheme="minorHAnsi"/>
          <w:sz w:val="28"/>
          <w:szCs w:val="28"/>
          <w:lang w:val="en-US"/>
        </w:rPr>
      </w:pPr>
      <w:r w:rsidRPr="0094224D">
        <w:rPr>
          <w:rFonts w:eastAsia="Times New Roman" w:cstheme="minorHAnsi"/>
          <w:sz w:val="28"/>
          <w:szCs w:val="28"/>
          <w:lang w:val="en-US"/>
        </w:rPr>
        <w:t>Does the suspect ha</w:t>
      </w:r>
      <w:r w:rsidR="008371DF">
        <w:rPr>
          <w:rFonts w:eastAsia="Times New Roman" w:cstheme="minorHAnsi"/>
          <w:sz w:val="28"/>
          <w:szCs w:val="28"/>
          <w:lang w:val="en-US"/>
        </w:rPr>
        <w:t>ve</w:t>
      </w:r>
      <w:r w:rsidRPr="0094224D">
        <w:rPr>
          <w:rFonts w:eastAsia="Times New Roman" w:cstheme="minorHAnsi"/>
          <w:sz w:val="28"/>
          <w:szCs w:val="28"/>
          <w:lang w:val="en-US"/>
        </w:rPr>
        <w:t xml:space="preserve"> </w:t>
      </w:r>
      <w:r w:rsidR="00031201">
        <w:rPr>
          <w:rFonts w:eastAsia="Times New Roman" w:cstheme="minorHAnsi"/>
          <w:sz w:val="28"/>
          <w:szCs w:val="28"/>
          <w:lang w:val="en-US"/>
        </w:rPr>
        <w:t xml:space="preserve">a </w:t>
      </w:r>
      <w:r w:rsidRPr="0094224D">
        <w:rPr>
          <w:rFonts w:eastAsia="Times New Roman" w:cstheme="minorHAnsi"/>
          <w:sz w:val="28"/>
          <w:szCs w:val="28"/>
          <w:lang w:val="en-US"/>
        </w:rPr>
        <w:t>plan to be at 21030 Whitfield Pl</w:t>
      </w:r>
      <w:r w:rsidR="00031201">
        <w:rPr>
          <w:rFonts w:eastAsia="Times New Roman" w:cstheme="minorHAnsi"/>
          <w:sz w:val="28"/>
          <w:szCs w:val="28"/>
          <w:lang w:val="en-US"/>
        </w:rPr>
        <w:t>,</w:t>
      </w:r>
      <w:r w:rsidRPr="0094224D">
        <w:rPr>
          <w:rFonts w:eastAsia="Times New Roman" w:cstheme="minorHAnsi"/>
          <w:sz w:val="28"/>
          <w:szCs w:val="28"/>
          <w:lang w:val="en-US"/>
        </w:rPr>
        <w:t xml:space="preserve"> Sterling</w:t>
      </w:r>
      <w:r w:rsidR="00031201">
        <w:rPr>
          <w:rFonts w:eastAsia="Times New Roman" w:cstheme="minorHAnsi"/>
          <w:sz w:val="28"/>
          <w:szCs w:val="28"/>
          <w:lang w:val="en-US"/>
        </w:rPr>
        <w:t>,</w:t>
      </w:r>
      <w:r w:rsidRPr="0094224D">
        <w:rPr>
          <w:rFonts w:eastAsia="Times New Roman" w:cstheme="minorHAnsi"/>
          <w:sz w:val="28"/>
          <w:szCs w:val="28"/>
          <w:lang w:val="en-US"/>
        </w:rPr>
        <w:t xml:space="preserve"> VA</w:t>
      </w:r>
      <w:r w:rsidR="00031201">
        <w:rPr>
          <w:rFonts w:eastAsia="Times New Roman" w:cstheme="minorHAnsi"/>
          <w:sz w:val="28"/>
          <w:szCs w:val="28"/>
          <w:lang w:val="en-US"/>
        </w:rPr>
        <w:t>,</w:t>
      </w:r>
      <w:r w:rsidRPr="0094224D">
        <w:rPr>
          <w:rFonts w:eastAsia="Times New Roman" w:cstheme="minorHAnsi"/>
          <w:sz w:val="28"/>
          <w:szCs w:val="28"/>
          <w:lang w:val="en-US"/>
        </w:rPr>
        <w:t xml:space="preserve"> on </w:t>
      </w:r>
      <w:r w:rsidR="00031201">
        <w:rPr>
          <w:rFonts w:eastAsia="Times New Roman" w:cstheme="minorHAnsi"/>
          <w:sz w:val="28"/>
          <w:szCs w:val="28"/>
          <w:lang w:val="en-US"/>
        </w:rPr>
        <w:t xml:space="preserve">the </w:t>
      </w:r>
      <w:r w:rsidRPr="0094224D">
        <w:rPr>
          <w:rFonts w:eastAsia="Times New Roman" w:cstheme="minorHAnsi"/>
          <w:sz w:val="28"/>
          <w:szCs w:val="28"/>
          <w:lang w:val="en-US"/>
        </w:rPr>
        <w:t>7th of April?</w:t>
      </w:r>
      <w:r w:rsidRPr="00DD6125">
        <w:rPr>
          <w:rFonts w:eastAsia="Times New Roman" w:cstheme="minorHAnsi"/>
          <w:sz w:val="28"/>
          <w:szCs w:val="28"/>
          <w:lang w:val="en-US"/>
        </w:rPr>
        <w:t xml:space="preserve"> Only a </w:t>
      </w:r>
      <w:r w:rsidR="00031201">
        <w:rPr>
          <w:rFonts w:eastAsia="Times New Roman" w:cstheme="minorHAnsi"/>
          <w:sz w:val="28"/>
          <w:szCs w:val="28"/>
          <w:lang w:val="en-US"/>
        </w:rPr>
        <w:t>Google</w:t>
      </w:r>
      <w:r w:rsidRPr="00DD6125">
        <w:rPr>
          <w:rFonts w:eastAsia="Times New Roman" w:cstheme="minorHAnsi"/>
          <w:sz w:val="28"/>
          <w:szCs w:val="28"/>
          <w:lang w:val="en-US"/>
        </w:rPr>
        <w:t xml:space="preserve"> map supported this</w:t>
      </w:r>
      <w:r w:rsidR="00031201">
        <w:rPr>
          <w:rFonts w:eastAsia="Times New Roman" w:cstheme="minorHAnsi"/>
          <w:sz w:val="28"/>
          <w:szCs w:val="28"/>
          <w:lang w:val="en-US"/>
        </w:rPr>
        <w:t>,</w:t>
      </w:r>
      <w:r w:rsidRPr="00DD6125">
        <w:rPr>
          <w:rFonts w:eastAsia="Times New Roman" w:cstheme="minorHAnsi"/>
          <w:sz w:val="28"/>
          <w:szCs w:val="28"/>
          <w:lang w:val="en-US"/>
        </w:rPr>
        <w:t xml:space="preserve"> which may not be true.</w:t>
      </w:r>
    </w:p>
    <w:p w14:paraId="21131286" w14:textId="689E3D3A" w:rsidR="0094224D" w:rsidRPr="00DD6125" w:rsidRDefault="0094224D" w:rsidP="00DD6125">
      <w:pPr>
        <w:pStyle w:val="ListParagraph"/>
        <w:widowControl w:val="0"/>
        <w:numPr>
          <w:ilvl w:val="0"/>
          <w:numId w:val="34"/>
        </w:numPr>
        <w:tabs>
          <w:tab w:val="left" w:pos="951"/>
        </w:tabs>
        <w:autoSpaceDE w:val="0"/>
        <w:autoSpaceDN w:val="0"/>
        <w:spacing w:before="10" w:line="480" w:lineRule="auto"/>
        <w:ind w:right="231"/>
        <w:contextualSpacing w:val="0"/>
        <w:jc w:val="both"/>
        <w:rPr>
          <w:rFonts w:eastAsia="Times New Roman" w:cstheme="minorHAnsi"/>
          <w:sz w:val="28"/>
          <w:szCs w:val="28"/>
          <w:lang w:val="en-US"/>
        </w:rPr>
      </w:pPr>
      <w:r w:rsidRPr="0094224D">
        <w:rPr>
          <w:rFonts w:eastAsia="Times New Roman" w:cstheme="minorHAnsi"/>
          <w:sz w:val="28"/>
          <w:szCs w:val="28"/>
          <w:lang w:val="en-US"/>
        </w:rPr>
        <w:t>Does he ha</w:t>
      </w:r>
      <w:r w:rsidR="008371DF">
        <w:rPr>
          <w:rFonts w:eastAsia="Times New Roman" w:cstheme="minorHAnsi"/>
          <w:sz w:val="28"/>
          <w:szCs w:val="28"/>
          <w:lang w:val="en-US"/>
        </w:rPr>
        <w:t>ve</w:t>
      </w:r>
      <w:r w:rsidRPr="0094224D">
        <w:rPr>
          <w:rFonts w:eastAsia="Times New Roman" w:cstheme="minorHAnsi"/>
          <w:sz w:val="28"/>
          <w:szCs w:val="28"/>
          <w:lang w:val="en-US"/>
        </w:rPr>
        <w:t xml:space="preserve"> </w:t>
      </w:r>
      <w:r w:rsidR="00031201">
        <w:rPr>
          <w:rFonts w:eastAsia="Times New Roman" w:cstheme="minorHAnsi"/>
          <w:sz w:val="28"/>
          <w:szCs w:val="28"/>
          <w:lang w:val="en-US"/>
        </w:rPr>
        <w:t xml:space="preserve">a </w:t>
      </w:r>
      <w:r w:rsidRPr="0094224D">
        <w:rPr>
          <w:rFonts w:eastAsia="Times New Roman" w:cstheme="minorHAnsi"/>
          <w:sz w:val="28"/>
          <w:szCs w:val="28"/>
          <w:lang w:val="en-US"/>
        </w:rPr>
        <w:t>plan to travel out of the country on the same day?</w:t>
      </w:r>
      <w:r w:rsidRPr="00DD6125">
        <w:rPr>
          <w:rFonts w:eastAsia="Times New Roman" w:cstheme="minorHAnsi"/>
          <w:sz w:val="28"/>
          <w:szCs w:val="28"/>
          <w:lang w:val="en-US"/>
        </w:rPr>
        <w:t xml:space="preserve"> Only travel dates </w:t>
      </w:r>
      <w:proofErr w:type="gramStart"/>
      <w:r w:rsidRPr="00DD6125">
        <w:rPr>
          <w:rFonts w:eastAsia="Times New Roman" w:cstheme="minorHAnsi"/>
          <w:sz w:val="28"/>
          <w:szCs w:val="28"/>
          <w:lang w:val="en-US"/>
        </w:rPr>
        <w:t>search</w:t>
      </w:r>
      <w:proofErr w:type="gramEnd"/>
      <w:r w:rsidRPr="00DD6125">
        <w:rPr>
          <w:rFonts w:eastAsia="Times New Roman" w:cstheme="minorHAnsi"/>
          <w:sz w:val="28"/>
          <w:szCs w:val="28"/>
          <w:lang w:val="en-US"/>
        </w:rPr>
        <w:t xml:space="preserve"> available</w:t>
      </w:r>
      <w:r w:rsidR="00031201">
        <w:rPr>
          <w:rFonts w:eastAsia="Times New Roman" w:cstheme="minorHAnsi"/>
          <w:sz w:val="28"/>
          <w:szCs w:val="28"/>
          <w:lang w:val="en-US"/>
        </w:rPr>
        <w:t>,</w:t>
      </w:r>
      <w:r w:rsidRPr="00DD6125">
        <w:rPr>
          <w:rFonts w:eastAsia="Times New Roman" w:cstheme="minorHAnsi"/>
          <w:sz w:val="28"/>
          <w:szCs w:val="28"/>
          <w:lang w:val="en-US"/>
        </w:rPr>
        <w:t xml:space="preserve"> and </w:t>
      </w:r>
      <w:proofErr w:type="gramStart"/>
      <w:r w:rsidRPr="00DD6125">
        <w:rPr>
          <w:rFonts w:eastAsia="Times New Roman" w:cstheme="minorHAnsi"/>
          <w:sz w:val="28"/>
          <w:szCs w:val="28"/>
          <w:lang w:val="en-US"/>
        </w:rPr>
        <w:t>no</w:t>
      </w:r>
      <w:proofErr w:type="gramEnd"/>
      <w:r w:rsidRPr="00DD6125">
        <w:rPr>
          <w:rFonts w:eastAsia="Times New Roman" w:cstheme="minorHAnsi"/>
          <w:sz w:val="28"/>
          <w:szCs w:val="28"/>
          <w:lang w:val="en-US"/>
        </w:rPr>
        <w:t xml:space="preserve"> confirmed ticket.</w:t>
      </w:r>
    </w:p>
    <w:p w14:paraId="50190058" w14:textId="199FB99B" w:rsidR="00081943" w:rsidRPr="00DD6125" w:rsidRDefault="0094224D" w:rsidP="00DD6125">
      <w:pPr>
        <w:pStyle w:val="ListParagraph"/>
        <w:widowControl w:val="0"/>
        <w:numPr>
          <w:ilvl w:val="0"/>
          <w:numId w:val="34"/>
        </w:numPr>
        <w:tabs>
          <w:tab w:val="left" w:pos="951"/>
        </w:tabs>
        <w:autoSpaceDE w:val="0"/>
        <w:autoSpaceDN w:val="0"/>
        <w:spacing w:before="10" w:line="480" w:lineRule="auto"/>
        <w:ind w:right="231"/>
        <w:contextualSpacing w:val="0"/>
        <w:jc w:val="both"/>
        <w:rPr>
          <w:rFonts w:eastAsia="Times New Roman" w:cstheme="minorHAnsi"/>
          <w:sz w:val="28"/>
          <w:szCs w:val="28"/>
          <w:lang w:val="en-US"/>
        </w:rPr>
      </w:pPr>
      <w:r w:rsidRPr="0094224D">
        <w:rPr>
          <w:rFonts w:eastAsia="Times New Roman" w:cstheme="minorHAnsi"/>
          <w:sz w:val="28"/>
          <w:szCs w:val="28"/>
          <w:lang w:val="en-US"/>
        </w:rPr>
        <w:t>Who else is aware of this plan?</w:t>
      </w:r>
      <w:r w:rsidRPr="00DD6125">
        <w:rPr>
          <w:rFonts w:eastAsia="Times New Roman" w:cstheme="minorHAnsi"/>
          <w:sz w:val="28"/>
          <w:szCs w:val="28"/>
          <w:lang w:val="en-US"/>
        </w:rPr>
        <w:t xml:space="preserve"> We have a name called Paul</w:t>
      </w:r>
      <w:r w:rsidR="00031201">
        <w:rPr>
          <w:rFonts w:eastAsia="Times New Roman" w:cstheme="minorHAnsi"/>
          <w:sz w:val="28"/>
          <w:szCs w:val="28"/>
          <w:lang w:val="en-US"/>
        </w:rPr>
        <w:t>,</w:t>
      </w:r>
      <w:r w:rsidRPr="00DD6125">
        <w:rPr>
          <w:rFonts w:eastAsia="Times New Roman" w:cstheme="minorHAnsi"/>
          <w:sz w:val="28"/>
          <w:szCs w:val="28"/>
          <w:lang w:val="en-US"/>
        </w:rPr>
        <w:t xml:space="preserve"> but no other details to confirm the exact information.</w:t>
      </w:r>
    </w:p>
    <w:p w14:paraId="76E8830A" w14:textId="4AB62CAD" w:rsidR="002E7D52" w:rsidRPr="00DD6125" w:rsidRDefault="00AA0978" w:rsidP="00DD6125">
      <w:pPr>
        <w:pStyle w:val="ListParagraph"/>
        <w:widowControl w:val="0"/>
        <w:numPr>
          <w:ilvl w:val="1"/>
          <w:numId w:val="2"/>
        </w:numPr>
        <w:tabs>
          <w:tab w:val="left" w:pos="951"/>
        </w:tabs>
        <w:autoSpaceDE w:val="0"/>
        <w:autoSpaceDN w:val="0"/>
        <w:spacing w:before="1" w:after="0" w:line="480" w:lineRule="auto"/>
        <w:ind w:right="231"/>
        <w:contextualSpacing w:val="0"/>
        <w:jc w:val="both"/>
        <w:rPr>
          <w:rFonts w:eastAsia="Times New Roman" w:cstheme="minorHAnsi"/>
          <w:sz w:val="28"/>
          <w:szCs w:val="28"/>
          <w:lang w:val="en-US"/>
        </w:rPr>
      </w:pPr>
      <w:r w:rsidRPr="00DD6125">
        <w:rPr>
          <w:rFonts w:eastAsia="Times New Roman" w:cstheme="minorHAnsi"/>
          <w:sz w:val="28"/>
          <w:szCs w:val="28"/>
          <w:lang w:val="en-US"/>
        </w:rPr>
        <w:t xml:space="preserve">Looking at the Actus Reus and </w:t>
      </w:r>
      <w:proofErr w:type="spellStart"/>
      <w:r w:rsidRPr="00DD6125">
        <w:rPr>
          <w:rFonts w:eastAsia="Times New Roman" w:cstheme="minorHAnsi"/>
          <w:sz w:val="28"/>
          <w:szCs w:val="28"/>
          <w:lang w:val="en-US"/>
        </w:rPr>
        <w:t>Mens</w:t>
      </w:r>
      <w:proofErr w:type="spellEnd"/>
      <w:r w:rsidRPr="00DD6125">
        <w:rPr>
          <w:rFonts w:eastAsia="Times New Roman" w:cstheme="minorHAnsi"/>
          <w:sz w:val="28"/>
          <w:szCs w:val="28"/>
          <w:lang w:val="en-US"/>
        </w:rPr>
        <w:t xml:space="preserve"> Rea (guilty act and guilty mind), all documents and </w:t>
      </w:r>
      <w:r w:rsidR="0094224D" w:rsidRPr="00DD6125">
        <w:rPr>
          <w:rFonts w:eastAsia="Times New Roman" w:cstheme="minorHAnsi"/>
          <w:sz w:val="28"/>
          <w:szCs w:val="28"/>
          <w:lang w:val="en-US"/>
        </w:rPr>
        <w:t>evidence</w:t>
      </w:r>
      <w:r w:rsidRPr="00DD6125">
        <w:rPr>
          <w:rFonts w:eastAsia="Times New Roman" w:cstheme="minorHAnsi"/>
          <w:sz w:val="28"/>
          <w:szCs w:val="28"/>
          <w:lang w:val="en-US"/>
        </w:rPr>
        <w:t xml:space="preserve"> mentioned </w:t>
      </w:r>
      <w:r w:rsidR="0094224D" w:rsidRPr="00DD6125">
        <w:rPr>
          <w:rFonts w:eastAsia="Times New Roman" w:cstheme="minorHAnsi"/>
          <w:sz w:val="28"/>
          <w:szCs w:val="28"/>
          <w:lang w:val="en-US"/>
        </w:rPr>
        <w:t xml:space="preserve">above </w:t>
      </w:r>
      <w:r w:rsidRPr="00DD6125">
        <w:rPr>
          <w:rFonts w:eastAsia="Times New Roman" w:cstheme="minorHAnsi"/>
          <w:sz w:val="28"/>
          <w:szCs w:val="28"/>
          <w:lang w:val="en-US"/>
        </w:rPr>
        <w:t>c</w:t>
      </w:r>
      <w:r w:rsidR="0094224D" w:rsidRPr="00DD6125">
        <w:rPr>
          <w:rFonts w:eastAsia="Times New Roman" w:cstheme="minorHAnsi"/>
          <w:sz w:val="28"/>
          <w:szCs w:val="28"/>
          <w:lang w:val="en-US"/>
        </w:rPr>
        <w:t>ould</w:t>
      </w:r>
      <w:r w:rsidRPr="00DD6125">
        <w:rPr>
          <w:rFonts w:eastAsia="Times New Roman" w:cstheme="minorHAnsi"/>
          <w:sz w:val="28"/>
          <w:szCs w:val="28"/>
          <w:lang w:val="en-US"/>
        </w:rPr>
        <w:t xml:space="preserve"> be classified as </w:t>
      </w:r>
      <w:proofErr w:type="spellStart"/>
      <w:r w:rsidR="00031201">
        <w:rPr>
          <w:rFonts w:eastAsia="Times New Roman" w:cstheme="minorHAnsi"/>
          <w:sz w:val="28"/>
          <w:szCs w:val="28"/>
          <w:lang w:val="en-US"/>
        </w:rPr>
        <w:t>mens</w:t>
      </w:r>
      <w:proofErr w:type="spellEnd"/>
      <w:r w:rsidRPr="00DD6125">
        <w:rPr>
          <w:rFonts w:eastAsia="Times New Roman" w:cstheme="minorHAnsi"/>
          <w:sz w:val="28"/>
          <w:szCs w:val="28"/>
          <w:lang w:val="en-US"/>
        </w:rPr>
        <w:t xml:space="preserve"> rea and just mere intentions</w:t>
      </w:r>
      <w:r w:rsidR="00031201">
        <w:rPr>
          <w:rFonts w:eastAsia="Times New Roman" w:cstheme="minorHAnsi"/>
          <w:sz w:val="28"/>
          <w:szCs w:val="28"/>
          <w:lang w:val="en-US"/>
        </w:rPr>
        <w:t>,</w:t>
      </w:r>
      <w:r w:rsidR="00932820" w:rsidRPr="00DD6125">
        <w:rPr>
          <w:rFonts w:eastAsia="Times New Roman" w:cstheme="minorHAnsi"/>
          <w:sz w:val="28"/>
          <w:szCs w:val="28"/>
          <w:lang w:val="en-US"/>
        </w:rPr>
        <w:t xml:space="preserve"> </w:t>
      </w:r>
      <w:r w:rsidR="006100DF" w:rsidRPr="00DD6125">
        <w:rPr>
          <w:rFonts w:eastAsia="Times New Roman" w:cstheme="minorHAnsi"/>
          <w:sz w:val="28"/>
          <w:szCs w:val="28"/>
          <w:lang w:val="en-US"/>
        </w:rPr>
        <w:t xml:space="preserve">which are not enough to convict </w:t>
      </w:r>
      <w:r w:rsidR="0094224D" w:rsidRPr="00DD6125">
        <w:rPr>
          <w:rFonts w:eastAsia="Times New Roman" w:cstheme="minorHAnsi"/>
          <w:sz w:val="28"/>
          <w:szCs w:val="28"/>
          <w:lang w:val="en-US"/>
        </w:rPr>
        <w:t>a suspect</w:t>
      </w:r>
      <w:r w:rsidR="00031201">
        <w:rPr>
          <w:rFonts w:eastAsia="Times New Roman" w:cstheme="minorHAnsi"/>
          <w:sz w:val="28"/>
          <w:szCs w:val="28"/>
          <w:lang w:val="en-US"/>
        </w:rPr>
        <w:t>,</w:t>
      </w:r>
      <w:r w:rsidR="006100DF" w:rsidRPr="00DD6125">
        <w:rPr>
          <w:rFonts w:eastAsia="Times New Roman" w:cstheme="minorHAnsi"/>
          <w:sz w:val="28"/>
          <w:szCs w:val="28"/>
          <w:lang w:val="en-US"/>
        </w:rPr>
        <w:t xml:space="preserve"> and there may be </w:t>
      </w:r>
      <w:r w:rsidR="00031201">
        <w:rPr>
          <w:rFonts w:eastAsia="Times New Roman" w:cstheme="minorHAnsi"/>
          <w:sz w:val="28"/>
          <w:szCs w:val="28"/>
          <w:lang w:val="en-US"/>
        </w:rPr>
        <w:t xml:space="preserve">a </w:t>
      </w:r>
      <w:r w:rsidR="006100DF" w:rsidRPr="00DD6125">
        <w:rPr>
          <w:rFonts w:eastAsia="Times New Roman" w:cstheme="minorHAnsi"/>
          <w:sz w:val="28"/>
          <w:szCs w:val="28"/>
          <w:lang w:val="en-US"/>
        </w:rPr>
        <w:t>need for further investigations.</w:t>
      </w:r>
    </w:p>
    <w:p w14:paraId="50F806BA" w14:textId="647A84D8" w:rsidR="002E7D52" w:rsidRDefault="002E7D52" w:rsidP="00DD6125">
      <w:pPr>
        <w:spacing w:before="240" w:line="480" w:lineRule="auto"/>
        <w:jc w:val="both"/>
        <w:rPr>
          <w:rFonts w:eastAsia="Times New Roman" w:cstheme="minorHAnsi"/>
          <w:sz w:val="28"/>
          <w:szCs w:val="28"/>
          <w:lang w:val="en-US"/>
        </w:rPr>
      </w:pPr>
    </w:p>
    <w:p w14:paraId="4B473633" w14:textId="77777777" w:rsidR="005D3BD5" w:rsidRPr="00DD6125" w:rsidRDefault="005D3BD5" w:rsidP="00DD6125">
      <w:pPr>
        <w:spacing w:before="240" w:line="480" w:lineRule="auto"/>
        <w:jc w:val="both"/>
        <w:rPr>
          <w:rFonts w:eastAsia="Times New Roman" w:cstheme="minorHAnsi"/>
          <w:sz w:val="28"/>
          <w:szCs w:val="28"/>
          <w:lang w:val="en-US"/>
        </w:rPr>
      </w:pPr>
    </w:p>
    <w:p w14:paraId="0D32D395" w14:textId="77777777" w:rsidR="00540E5B" w:rsidRPr="00E81ED7" w:rsidRDefault="00540E5B" w:rsidP="00DD6125">
      <w:pPr>
        <w:pStyle w:val="ListParagraph"/>
        <w:numPr>
          <w:ilvl w:val="0"/>
          <w:numId w:val="2"/>
        </w:numPr>
        <w:spacing w:line="480" w:lineRule="auto"/>
        <w:jc w:val="both"/>
        <w:rPr>
          <w:rFonts w:eastAsia="Times New Roman" w:cstheme="minorHAnsi"/>
          <w:b/>
          <w:bCs/>
          <w:sz w:val="28"/>
          <w:szCs w:val="28"/>
          <w:lang w:val="en-US"/>
        </w:rPr>
      </w:pPr>
      <w:r w:rsidRPr="00E81ED7">
        <w:rPr>
          <w:rFonts w:eastAsia="Times New Roman" w:cstheme="minorHAnsi"/>
          <w:b/>
          <w:bCs/>
          <w:sz w:val="28"/>
          <w:szCs w:val="28"/>
          <w:lang w:val="en-US"/>
        </w:rPr>
        <w:lastRenderedPageBreak/>
        <w:t>BACKGROUND TO THE INVESTIGATION</w:t>
      </w:r>
    </w:p>
    <w:p w14:paraId="71EBB80B" w14:textId="33EF3994" w:rsidR="00540E5B" w:rsidRPr="00DD6125" w:rsidRDefault="00540E5B" w:rsidP="00DD6125">
      <w:pPr>
        <w:pStyle w:val="ListParagraph"/>
        <w:widowControl w:val="0"/>
        <w:numPr>
          <w:ilvl w:val="1"/>
          <w:numId w:val="6"/>
        </w:numPr>
        <w:tabs>
          <w:tab w:val="left" w:pos="951"/>
        </w:tabs>
        <w:autoSpaceDE w:val="0"/>
        <w:autoSpaceDN w:val="0"/>
        <w:spacing w:before="1" w:after="0" w:line="480" w:lineRule="auto"/>
        <w:ind w:right="231"/>
        <w:jc w:val="both"/>
        <w:rPr>
          <w:rFonts w:eastAsia="Times New Roman" w:cstheme="minorHAnsi"/>
          <w:sz w:val="28"/>
          <w:szCs w:val="28"/>
          <w:lang w:val="en-US"/>
        </w:rPr>
      </w:pPr>
      <w:r w:rsidRPr="00DD6125">
        <w:rPr>
          <w:rFonts w:eastAsia="Times New Roman" w:cstheme="minorHAnsi"/>
          <w:sz w:val="28"/>
          <w:szCs w:val="28"/>
          <w:lang w:val="en-US"/>
        </w:rPr>
        <w:t xml:space="preserve">The suspect </w:t>
      </w:r>
      <w:r w:rsidR="00A8299E">
        <w:rPr>
          <w:rFonts w:eastAsia="Times New Roman" w:cstheme="minorHAnsi"/>
          <w:sz w:val="28"/>
          <w:szCs w:val="28"/>
          <w:lang w:val="en-US"/>
        </w:rPr>
        <w:t>(</w:t>
      </w:r>
      <w:r w:rsidRPr="00DD6125">
        <w:rPr>
          <w:rFonts w:eastAsia="Times New Roman" w:cstheme="minorHAnsi"/>
          <w:sz w:val="28"/>
          <w:szCs w:val="28"/>
          <w:lang w:val="en-US"/>
        </w:rPr>
        <w:t>Lone Wolf</w:t>
      </w:r>
      <w:r w:rsidR="00A8299E">
        <w:rPr>
          <w:rFonts w:eastAsia="Times New Roman" w:cstheme="minorHAnsi"/>
          <w:sz w:val="28"/>
          <w:szCs w:val="28"/>
          <w:lang w:val="en-US"/>
        </w:rPr>
        <w:t>)</w:t>
      </w:r>
      <w:r w:rsidRPr="00DD6125">
        <w:rPr>
          <w:rFonts w:eastAsia="Times New Roman" w:cstheme="minorHAnsi"/>
          <w:sz w:val="28"/>
          <w:szCs w:val="28"/>
          <w:lang w:val="en-US"/>
        </w:rPr>
        <w:t xml:space="preserve"> was</w:t>
      </w:r>
      <w:r w:rsidR="00A8299E">
        <w:rPr>
          <w:rFonts w:eastAsia="Times New Roman" w:cstheme="minorHAnsi"/>
          <w:sz w:val="28"/>
          <w:szCs w:val="28"/>
          <w:lang w:val="en-US"/>
        </w:rPr>
        <w:t xml:space="preserve"> </w:t>
      </w:r>
      <w:r w:rsidR="00ED0A36" w:rsidRPr="00DD6125">
        <w:rPr>
          <w:rFonts w:eastAsia="Times New Roman" w:cstheme="minorHAnsi"/>
          <w:sz w:val="28"/>
          <w:szCs w:val="28"/>
          <w:lang w:val="en-US"/>
        </w:rPr>
        <w:t>arrested by</w:t>
      </w:r>
      <w:r w:rsidRPr="00DD6125">
        <w:rPr>
          <w:rFonts w:eastAsia="Times New Roman" w:cstheme="minorHAnsi"/>
          <w:sz w:val="28"/>
          <w:szCs w:val="28"/>
          <w:lang w:val="en-US"/>
        </w:rPr>
        <w:t xml:space="preserve"> the Police </w:t>
      </w:r>
      <w:r w:rsidR="00ED0A36" w:rsidRPr="00DD6125">
        <w:rPr>
          <w:rFonts w:eastAsia="Times New Roman" w:cstheme="minorHAnsi"/>
          <w:sz w:val="28"/>
          <w:szCs w:val="28"/>
          <w:lang w:val="en-US"/>
        </w:rPr>
        <w:t xml:space="preserve">after </w:t>
      </w:r>
      <w:r w:rsidRPr="00DD6125">
        <w:rPr>
          <w:rFonts w:eastAsia="Times New Roman" w:cstheme="minorHAnsi"/>
          <w:sz w:val="28"/>
          <w:szCs w:val="28"/>
          <w:lang w:val="en-US"/>
        </w:rPr>
        <w:t xml:space="preserve">his brother </w:t>
      </w:r>
      <w:r w:rsidR="00ED0A36" w:rsidRPr="00DD6125">
        <w:rPr>
          <w:rFonts w:eastAsia="Times New Roman" w:cstheme="minorHAnsi"/>
          <w:sz w:val="28"/>
          <w:szCs w:val="28"/>
          <w:lang w:val="en-US"/>
        </w:rPr>
        <w:t>reported him for his</w:t>
      </w:r>
      <w:r w:rsidRPr="00DD6125">
        <w:rPr>
          <w:rFonts w:eastAsia="Times New Roman" w:cstheme="minorHAnsi"/>
          <w:sz w:val="28"/>
          <w:szCs w:val="28"/>
          <w:lang w:val="en-US"/>
        </w:rPr>
        <w:t xml:space="preserve"> suspicious </w:t>
      </w:r>
      <w:r w:rsidR="00ED0A36" w:rsidRPr="00DD6125">
        <w:rPr>
          <w:rFonts w:eastAsia="Times New Roman" w:cstheme="minorHAnsi"/>
          <w:sz w:val="28"/>
          <w:szCs w:val="28"/>
          <w:lang w:val="en-US"/>
        </w:rPr>
        <w:t xml:space="preserve">and unusual </w:t>
      </w:r>
      <w:r w:rsidRPr="00DD6125">
        <w:rPr>
          <w:rFonts w:eastAsia="Times New Roman" w:cstheme="minorHAnsi"/>
          <w:sz w:val="28"/>
          <w:szCs w:val="28"/>
          <w:lang w:val="en-US"/>
        </w:rPr>
        <w:t>activities.</w:t>
      </w:r>
    </w:p>
    <w:p w14:paraId="594DDE0C" w14:textId="1D3DFDB6" w:rsidR="001A760C" w:rsidRPr="00DD6125" w:rsidRDefault="001A760C" w:rsidP="00DD6125">
      <w:pPr>
        <w:pStyle w:val="ListParagraph"/>
        <w:widowControl w:val="0"/>
        <w:numPr>
          <w:ilvl w:val="1"/>
          <w:numId w:val="6"/>
        </w:numPr>
        <w:tabs>
          <w:tab w:val="left" w:pos="951"/>
        </w:tabs>
        <w:autoSpaceDE w:val="0"/>
        <w:autoSpaceDN w:val="0"/>
        <w:spacing w:after="0" w:line="480" w:lineRule="auto"/>
        <w:ind w:right="231"/>
        <w:jc w:val="both"/>
        <w:rPr>
          <w:rFonts w:eastAsia="Times New Roman" w:cstheme="minorHAnsi"/>
          <w:sz w:val="28"/>
          <w:szCs w:val="28"/>
          <w:lang w:val="en-US"/>
        </w:rPr>
      </w:pPr>
      <w:r w:rsidRPr="00DD6125">
        <w:rPr>
          <w:rFonts w:eastAsia="Times New Roman" w:cstheme="minorHAnsi"/>
          <w:sz w:val="28"/>
          <w:szCs w:val="28"/>
          <w:lang w:val="en-US"/>
        </w:rPr>
        <w:t xml:space="preserve">Based on the laws, guidelines, and protocols for conducting </w:t>
      </w:r>
      <w:proofErr w:type="gramStart"/>
      <w:r w:rsidRPr="00DD6125">
        <w:rPr>
          <w:rFonts w:eastAsia="Times New Roman" w:cstheme="minorHAnsi"/>
          <w:sz w:val="28"/>
          <w:szCs w:val="28"/>
          <w:lang w:val="en-US"/>
        </w:rPr>
        <w:t>the digital</w:t>
      </w:r>
      <w:proofErr w:type="gramEnd"/>
      <w:r w:rsidRPr="00DD6125">
        <w:rPr>
          <w:rFonts w:eastAsia="Times New Roman" w:cstheme="minorHAnsi"/>
          <w:sz w:val="28"/>
          <w:szCs w:val="28"/>
          <w:lang w:val="en-US"/>
        </w:rPr>
        <w:t xml:space="preserve"> investigation</w:t>
      </w:r>
      <w:r w:rsidR="00031201">
        <w:rPr>
          <w:rFonts w:eastAsia="Times New Roman" w:cstheme="minorHAnsi"/>
          <w:sz w:val="28"/>
          <w:szCs w:val="28"/>
          <w:lang w:val="en-US"/>
        </w:rPr>
        <w:t>,</w:t>
      </w:r>
      <w:r w:rsidRPr="00DD6125">
        <w:rPr>
          <w:rFonts w:eastAsia="Times New Roman" w:cstheme="minorHAnsi"/>
          <w:sz w:val="28"/>
          <w:szCs w:val="28"/>
          <w:lang w:val="en-US"/>
        </w:rPr>
        <w:t xml:space="preserve"> </w:t>
      </w:r>
      <w:r w:rsidR="00031201">
        <w:rPr>
          <w:rFonts w:eastAsia="Times New Roman" w:cstheme="minorHAnsi"/>
          <w:sz w:val="28"/>
          <w:szCs w:val="28"/>
          <w:lang w:val="en-US"/>
        </w:rPr>
        <w:t xml:space="preserve">they </w:t>
      </w:r>
      <w:r w:rsidRPr="00DD6125">
        <w:rPr>
          <w:rFonts w:eastAsia="Times New Roman" w:cstheme="minorHAnsi"/>
          <w:sz w:val="28"/>
          <w:szCs w:val="28"/>
          <w:lang w:val="en-US"/>
        </w:rPr>
        <w:t xml:space="preserve">were strictly adhered to in this report. According to the </w:t>
      </w:r>
      <w:r w:rsidR="00031201">
        <w:rPr>
          <w:rFonts w:eastAsia="Times New Roman" w:cstheme="minorHAnsi"/>
          <w:sz w:val="28"/>
          <w:szCs w:val="28"/>
          <w:lang w:val="en-US"/>
        </w:rPr>
        <w:t>Computer Misuse Act</w:t>
      </w:r>
      <w:r w:rsidRPr="00DD6125">
        <w:rPr>
          <w:rFonts w:eastAsia="Times New Roman" w:cstheme="minorHAnsi"/>
          <w:sz w:val="28"/>
          <w:szCs w:val="28"/>
          <w:lang w:val="en-US"/>
        </w:rPr>
        <w:t xml:space="preserve"> (1990), updated with the police and Justice </w:t>
      </w:r>
      <w:r w:rsidR="00031201">
        <w:rPr>
          <w:rFonts w:eastAsia="Times New Roman" w:cstheme="minorHAnsi"/>
          <w:sz w:val="28"/>
          <w:szCs w:val="28"/>
          <w:lang w:val="en-US"/>
        </w:rPr>
        <w:t>Act</w:t>
      </w:r>
      <w:r w:rsidRPr="00DD6125">
        <w:rPr>
          <w:rFonts w:eastAsia="Times New Roman" w:cstheme="minorHAnsi"/>
          <w:sz w:val="28"/>
          <w:szCs w:val="28"/>
          <w:lang w:val="en-US"/>
        </w:rPr>
        <w:t xml:space="preserve"> (2006), to access or modify stored data from another person’s machine without permission is considered a criminal act. Consequently, a search warrant was obtained for Lone Wolf’s computer. </w:t>
      </w:r>
      <w:proofErr w:type="gramStart"/>
      <w:r w:rsidR="00031201">
        <w:rPr>
          <w:rFonts w:eastAsia="Times New Roman" w:cstheme="minorHAnsi"/>
          <w:sz w:val="28"/>
          <w:szCs w:val="28"/>
          <w:lang w:val="en-US"/>
        </w:rPr>
        <w:t>In</w:t>
      </w:r>
      <w:r w:rsidRPr="00DD6125">
        <w:rPr>
          <w:rFonts w:eastAsia="Times New Roman" w:cstheme="minorHAnsi"/>
          <w:sz w:val="28"/>
          <w:szCs w:val="28"/>
          <w:lang w:val="en-US"/>
        </w:rPr>
        <w:t xml:space="preserve"> </w:t>
      </w:r>
      <w:r w:rsidR="00031201">
        <w:rPr>
          <w:rFonts w:eastAsia="Times New Roman" w:cstheme="minorHAnsi"/>
          <w:sz w:val="28"/>
          <w:szCs w:val="28"/>
          <w:lang w:val="en-US"/>
        </w:rPr>
        <w:t>order</w:t>
      </w:r>
      <w:r w:rsidRPr="00DD6125">
        <w:rPr>
          <w:rFonts w:eastAsia="Times New Roman" w:cstheme="minorHAnsi"/>
          <w:sz w:val="28"/>
          <w:szCs w:val="28"/>
          <w:lang w:val="en-US"/>
        </w:rPr>
        <w:t xml:space="preserve"> to</w:t>
      </w:r>
      <w:proofErr w:type="gramEnd"/>
      <w:r w:rsidRPr="00DD6125">
        <w:rPr>
          <w:rFonts w:eastAsia="Times New Roman" w:cstheme="minorHAnsi"/>
          <w:sz w:val="28"/>
          <w:szCs w:val="28"/>
          <w:lang w:val="en-US"/>
        </w:rPr>
        <w:t xml:space="preserve"> validate his brother’s suspicion.</w:t>
      </w:r>
    </w:p>
    <w:p w14:paraId="60B73480" w14:textId="1A94F052" w:rsidR="001A760C" w:rsidRPr="00DD6125" w:rsidRDefault="001A760C" w:rsidP="00DD6125">
      <w:pPr>
        <w:pStyle w:val="ListParagraph"/>
        <w:widowControl w:val="0"/>
        <w:numPr>
          <w:ilvl w:val="1"/>
          <w:numId w:val="24"/>
        </w:numPr>
        <w:tabs>
          <w:tab w:val="left" w:pos="951"/>
        </w:tabs>
        <w:autoSpaceDE w:val="0"/>
        <w:autoSpaceDN w:val="0"/>
        <w:spacing w:after="0" w:line="480" w:lineRule="auto"/>
        <w:ind w:right="231"/>
        <w:jc w:val="both"/>
        <w:rPr>
          <w:rFonts w:eastAsia="Times New Roman" w:cstheme="minorHAnsi"/>
          <w:sz w:val="28"/>
          <w:szCs w:val="28"/>
          <w:lang w:val="en-US"/>
        </w:rPr>
      </w:pPr>
      <w:r w:rsidRPr="001962F9">
        <w:rPr>
          <w:rFonts w:eastAsia="Times New Roman" w:cstheme="minorHAnsi"/>
          <w:sz w:val="28"/>
          <w:szCs w:val="28"/>
          <w:lang w:val="en-US"/>
        </w:rPr>
        <w:t xml:space="preserve">Furthermore, the standard of International </w:t>
      </w:r>
      <w:proofErr w:type="spellStart"/>
      <w:r w:rsidR="00031201">
        <w:rPr>
          <w:rFonts w:eastAsia="Times New Roman" w:cstheme="minorHAnsi"/>
          <w:sz w:val="28"/>
          <w:szCs w:val="28"/>
          <w:lang w:val="en-US"/>
        </w:rPr>
        <w:t>Organisation</w:t>
      </w:r>
      <w:proofErr w:type="spellEnd"/>
      <w:r w:rsidRPr="001962F9">
        <w:rPr>
          <w:rFonts w:eastAsia="Times New Roman" w:cstheme="minorHAnsi"/>
          <w:sz w:val="28"/>
          <w:szCs w:val="28"/>
          <w:lang w:val="en-US"/>
        </w:rPr>
        <w:t xml:space="preserve"> for </w:t>
      </w:r>
      <w:proofErr w:type="spellStart"/>
      <w:r w:rsidR="00031201">
        <w:rPr>
          <w:rFonts w:eastAsia="Times New Roman" w:cstheme="minorHAnsi"/>
          <w:sz w:val="28"/>
          <w:szCs w:val="28"/>
          <w:lang w:val="en-US"/>
        </w:rPr>
        <w:t>Standardisation</w:t>
      </w:r>
      <w:proofErr w:type="spellEnd"/>
      <w:r w:rsidRPr="001962F9">
        <w:rPr>
          <w:rFonts w:eastAsia="Times New Roman" w:cstheme="minorHAnsi"/>
          <w:sz w:val="28"/>
          <w:szCs w:val="28"/>
          <w:lang w:val="en-US"/>
        </w:rPr>
        <w:t xml:space="preserve"> (IS</w:t>
      </w:r>
      <w:r w:rsidR="001962F9" w:rsidRPr="001962F9">
        <w:rPr>
          <w:rFonts w:eastAsia="Times New Roman" w:cstheme="minorHAnsi"/>
          <w:sz w:val="28"/>
          <w:szCs w:val="28"/>
          <w:lang w:val="en-US"/>
        </w:rPr>
        <w:t>O</w:t>
      </w:r>
      <w:r w:rsidRPr="001962F9">
        <w:rPr>
          <w:rFonts w:eastAsia="Times New Roman" w:cstheme="minorHAnsi"/>
          <w:sz w:val="28"/>
          <w:szCs w:val="28"/>
          <w:lang w:val="en-US"/>
        </w:rPr>
        <w:t>), in collaboration with the International Electrotechnical Commission (IEC)</w:t>
      </w:r>
      <w:r w:rsidR="001962F9">
        <w:rPr>
          <w:rFonts w:eastAsia="Times New Roman" w:cstheme="minorHAnsi"/>
          <w:sz w:val="28"/>
          <w:szCs w:val="28"/>
          <w:lang w:val="en-US"/>
        </w:rPr>
        <w:t xml:space="preserve"> of 27041-27043</w:t>
      </w:r>
      <w:r w:rsidR="00031201">
        <w:rPr>
          <w:rFonts w:eastAsia="Times New Roman" w:cstheme="minorHAnsi"/>
          <w:sz w:val="28"/>
          <w:szCs w:val="28"/>
          <w:lang w:val="en-US"/>
        </w:rPr>
        <w:t>,</w:t>
      </w:r>
      <w:r w:rsidR="001962F9">
        <w:rPr>
          <w:rFonts w:eastAsia="Times New Roman" w:cstheme="minorHAnsi"/>
          <w:sz w:val="28"/>
          <w:szCs w:val="28"/>
          <w:lang w:val="en-US"/>
        </w:rPr>
        <w:t xml:space="preserve"> which </w:t>
      </w:r>
      <w:r w:rsidR="001962F9" w:rsidRPr="001962F9">
        <w:rPr>
          <w:rFonts w:eastAsia="Times New Roman" w:cstheme="minorHAnsi"/>
          <w:sz w:val="28"/>
          <w:szCs w:val="28"/>
          <w:lang w:val="en-US"/>
        </w:rPr>
        <w:t xml:space="preserve">offers guidance on the assurance aspects of digital forensics, </w:t>
      </w:r>
      <w:r w:rsidR="001962F9">
        <w:rPr>
          <w:rFonts w:eastAsia="Times New Roman" w:cstheme="minorHAnsi"/>
          <w:sz w:val="28"/>
          <w:szCs w:val="28"/>
          <w:lang w:val="en-US"/>
        </w:rPr>
        <w:t xml:space="preserve">what </w:t>
      </w:r>
      <w:r w:rsidR="001962F9" w:rsidRPr="001962F9">
        <w:rPr>
          <w:rFonts w:eastAsia="Times New Roman" w:cstheme="minorHAnsi"/>
          <w:sz w:val="28"/>
          <w:szCs w:val="28"/>
          <w:lang w:val="en-US"/>
        </w:rPr>
        <w:t>happens after digital evidence has been</w:t>
      </w:r>
      <w:r w:rsidR="001962F9">
        <w:rPr>
          <w:rFonts w:eastAsia="Times New Roman" w:cstheme="minorHAnsi"/>
          <w:sz w:val="28"/>
          <w:szCs w:val="28"/>
          <w:lang w:val="en-US"/>
        </w:rPr>
        <w:t xml:space="preserve"> </w:t>
      </w:r>
      <w:r w:rsidR="001962F9" w:rsidRPr="001962F9">
        <w:rPr>
          <w:rFonts w:eastAsia="Times New Roman" w:cstheme="minorHAnsi"/>
          <w:sz w:val="28"/>
          <w:szCs w:val="28"/>
          <w:lang w:val="en-US"/>
        </w:rPr>
        <w:t>collected</w:t>
      </w:r>
      <w:r w:rsidR="00031201">
        <w:rPr>
          <w:rFonts w:eastAsia="Times New Roman" w:cstheme="minorHAnsi"/>
          <w:sz w:val="28"/>
          <w:szCs w:val="28"/>
          <w:lang w:val="en-US"/>
        </w:rPr>
        <w:t>,</w:t>
      </w:r>
      <w:r w:rsidR="001962F9" w:rsidRPr="001962F9">
        <w:rPr>
          <w:rFonts w:eastAsia="Times New Roman" w:cstheme="minorHAnsi"/>
          <w:sz w:val="28"/>
          <w:szCs w:val="28"/>
          <w:lang w:val="en-US"/>
        </w:rPr>
        <w:t xml:space="preserve"> and the</w:t>
      </w:r>
      <w:r w:rsidR="001962F9">
        <w:rPr>
          <w:rFonts w:eastAsia="Times New Roman" w:cstheme="minorHAnsi"/>
          <w:sz w:val="28"/>
          <w:szCs w:val="28"/>
          <w:lang w:val="en-US"/>
        </w:rPr>
        <w:t xml:space="preserve"> </w:t>
      </w:r>
      <w:r w:rsidR="001962F9" w:rsidRPr="001962F9">
        <w:rPr>
          <w:rFonts w:eastAsia="Times New Roman" w:cstheme="minorHAnsi"/>
          <w:sz w:val="28"/>
          <w:szCs w:val="28"/>
          <w:lang w:val="en-US"/>
        </w:rPr>
        <w:t>broader incident investigation activities,</w:t>
      </w:r>
      <w:r w:rsidR="001962F9">
        <w:rPr>
          <w:rFonts w:ascii="Verdana" w:hAnsi="Verdana"/>
          <w:color w:val="000000"/>
          <w:sz w:val="27"/>
          <w:szCs w:val="27"/>
          <w:shd w:val="clear" w:color="auto" w:fill="FFFFFF"/>
        </w:rPr>
        <w:t xml:space="preserve"> </w:t>
      </w:r>
      <w:r w:rsidR="001962F9" w:rsidRPr="001962F9">
        <w:rPr>
          <w:rFonts w:eastAsia="Times New Roman" w:cstheme="minorHAnsi"/>
          <w:sz w:val="28"/>
          <w:szCs w:val="28"/>
          <w:lang w:val="en-US"/>
        </w:rPr>
        <w:t>within which forensics usually occur</w:t>
      </w:r>
      <w:r w:rsidR="00031201">
        <w:rPr>
          <w:rFonts w:eastAsia="Times New Roman" w:cstheme="minorHAnsi"/>
          <w:sz w:val="28"/>
          <w:szCs w:val="28"/>
          <w:lang w:val="en-US"/>
        </w:rPr>
        <w:t>,</w:t>
      </w:r>
      <w:r w:rsidR="001962F9" w:rsidRPr="001962F9">
        <w:rPr>
          <w:rFonts w:eastAsia="Times New Roman" w:cstheme="minorHAnsi"/>
          <w:sz w:val="28"/>
          <w:szCs w:val="28"/>
          <w:lang w:val="en-US"/>
        </w:rPr>
        <w:t xml:space="preserve"> </w:t>
      </w:r>
      <w:r w:rsidRPr="00DD6125">
        <w:rPr>
          <w:rFonts w:eastAsia="Times New Roman" w:cstheme="minorHAnsi"/>
          <w:sz w:val="28"/>
          <w:szCs w:val="28"/>
          <w:lang w:val="en-US"/>
        </w:rPr>
        <w:t>w</w:t>
      </w:r>
      <w:r w:rsidR="001962F9">
        <w:rPr>
          <w:rFonts w:eastAsia="Times New Roman" w:cstheme="minorHAnsi"/>
          <w:sz w:val="28"/>
          <w:szCs w:val="28"/>
          <w:lang w:val="en-US"/>
        </w:rPr>
        <w:t>ere</w:t>
      </w:r>
      <w:r w:rsidRPr="00DD6125">
        <w:rPr>
          <w:rFonts w:eastAsia="Times New Roman" w:cstheme="minorHAnsi"/>
          <w:sz w:val="28"/>
          <w:szCs w:val="28"/>
          <w:lang w:val="en-US"/>
        </w:rPr>
        <w:t xml:space="preserve"> </w:t>
      </w:r>
      <w:r w:rsidR="001962F9">
        <w:rPr>
          <w:rFonts w:eastAsia="Times New Roman" w:cstheme="minorHAnsi"/>
          <w:sz w:val="28"/>
          <w:szCs w:val="28"/>
          <w:lang w:val="en-US"/>
        </w:rPr>
        <w:t xml:space="preserve">all </w:t>
      </w:r>
      <w:r w:rsidRPr="00DD6125">
        <w:rPr>
          <w:rFonts w:eastAsia="Times New Roman" w:cstheme="minorHAnsi"/>
          <w:sz w:val="28"/>
          <w:szCs w:val="28"/>
          <w:lang w:val="en-US"/>
        </w:rPr>
        <w:t xml:space="preserve">maintained. Association of Chief Police Officers (ACPO) guideline for computer-based evidence, which holds that any evidence produced to the court must be proven to remain in the original state of acquisition, without alteration; accessed by a competent person capable of explaining their actions and implication; able to be preserved in a way that another </w:t>
      </w:r>
      <w:r w:rsidRPr="00DD6125">
        <w:rPr>
          <w:rFonts w:eastAsia="Times New Roman" w:cstheme="minorHAnsi"/>
          <w:sz w:val="28"/>
          <w:szCs w:val="28"/>
          <w:lang w:val="en-US"/>
        </w:rPr>
        <w:lastRenderedPageBreak/>
        <w:t xml:space="preserve">examiner would arrive at the same conclusion (An Explanation of ACPO Guidelines for Digital Based Evidence, 2022). As </w:t>
      </w:r>
      <w:r w:rsidR="0092419A" w:rsidRPr="00DD6125">
        <w:rPr>
          <w:rFonts w:eastAsia="Times New Roman" w:cstheme="minorHAnsi"/>
          <w:sz w:val="28"/>
          <w:szCs w:val="28"/>
          <w:lang w:val="en-US"/>
        </w:rPr>
        <w:t xml:space="preserve">a </w:t>
      </w:r>
      <w:r w:rsidRPr="00DD6125">
        <w:rPr>
          <w:rFonts w:eastAsia="Times New Roman" w:cstheme="minorHAnsi"/>
          <w:sz w:val="28"/>
          <w:szCs w:val="28"/>
          <w:lang w:val="en-US"/>
        </w:rPr>
        <w:t xml:space="preserve">result, a third party was employed in </w:t>
      </w:r>
      <w:r w:rsidR="00031201">
        <w:rPr>
          <w:rFonts w:eastAsia="Times New Roman" w:cstheme="minorHAnsi"/>
          <w:sz w:val="28"/>
          <w:szCs w:val="28"/>
          <w:lang w:val="en-US"/>
        </w:rPr>
        <w:t>Lone</w:t>
      </w:r>
      <w:r w:rsidRPr="00DD6125">
        <w:rPr>
          <w:rFonts w:eastAsia="Times New Roman" w:cstheme="minorHAnsi"/>
          <w:sz w:val="28"/>
          <w:szCs w:val="28"/>
          <w:lang w:val="en-US"/>
        </w:rPr>
        <w:t xml:space="preserve"> Wolf’s case to maintain an audit trail, avoid alteration, while preserving the evidence’s chain of custody.</w:t>
      </w:r>
    </w:p>
    <w:p w14:paraId="7B0071AF" w14:textId="5ED44CCF" w:rsidR="00540E5B" w:rsidRPr="00DD6125" w:rsidRDefault="00540E5B" w:rsidP="00DD6125">
      <w:pPr>
        <w:pStyle w:val="ListParagraph"/>
        <w:widowControl w:val="0"/>
        <w:numPr>
          <w:ilvl w:val="1"/>
          <w:numId w:val="24"/>
        </w:numPr>
        <w:tabs>
          <w:tab w:val="left" w:pos="951"/>
        </w:tabs>
        <w:autoSpaceDE w:val="0"/>
        <w:autoSpaceDN w:val="0"/>
        <w:spacing w:after="0" w:line="480" w:lineRule="auto"/>
        <w:ind w:right="231"/>
        <w:jc w:val="both"/>
        <w:rPr>
          <w:rFonts w:eastAsia="Times New Roman" w:cstheme="minorHAnsi"/>
          <w:sz w:val="28"/>
          <w:szCs w:val="28"/>
          <w:lang w:val="en-US"/>
        </w:rPr>
      </w:pPr>
      <w:r>
        <w:t>Consequently, his laptop was examined by [REDACTED] on Friday, April 6</w:t>
      </w:r>
      <w:r w:rsidR="00031201">
        <w:t>,</w:t>
      </w:r>
      <w:r>
        <w:t xml:space="preserve"> 12:50:44 2018 using the ADI3.1.1.8 software. I have been provided with the drive image obtained and will investigate the contents using the Autopsy 4.19.3 software. The drive image obtained and presented to me is now referred to as MDX/E1 with seal number E6430.</w:t>
      </w:r>
    </w:p>
    <w:p w14:paraId="5626DD38" w14:textId="77777777" w:rsidR="002E7D52" w:rsidRPr="00DD6125" w:rsidRDefault="002E7D52" w:rsidP="00DD6125">
      <w:pPr>
        <w:spacing w:before="240" w:line="480" w:lineRule="auto"/>
        <w:jc w:val="both"/>
        <w:rPr>
          <w:rFonts w:eastAsia="Times New Roman" w:cstheme="minorHAnsi"/>
          <w:sz w:val="28"/>
          <w:szCs w:val="28"/>
          <w:lang w:val="en-US"/>
        </w:rPr>
      </w:pPr>
    </w:p>
    <w:p w14:paraId="0AC6525C" w14:textId="77777777" w:rsidR="00A02CA1" w:rsidRPr="00E81ED7" w:rsidRDefault="00A02CA1" w:rsidP="00DD6125">
      <w:pPr>
        <w:pStyle w:val="ListParagraph"/>
        <w:numPr>
          <w:ilvl w:val="0"/>
          <w:numId w:val="24"/>
        </w:numPr>
        <w:spacing w:line="480" w:lineRule="auto"/>
        <w:jc w:val="both"/>
        <w:rPr>
          <w:rFonts w:eastAsia="Times New Roman" w:cstheme="minorHAnsi"/>
          <w:b/>
          <w:bCs/>
          <w:sz w:val="28"/>
          <w:szCs w:val="28"/>
          <w:lang w:val="en-US"/>
        </w:rPr>
      </w:pPr>
      <w:r w:rsidRPr="00E81ED7">
        <w:rPr>
          <w:rFonts w:eastAsia="Times New Roman" w:cstheme="minorHAnsi"/>
          <w:b/>
          <w:bCs/>
          <w:sz w:val="28"/>
          <w:szCs w:val="28"/>
          <w:lang w:val="en-US"/>
        </w:rPr>
        <w:t>REMIT OF THE INVESTIGATION</w:t>
      </w:r>
    </w:p>
    <w:p w14:paraId="75525CC6" w14:textId="635F6F3B" w:rsidR="00A02CA1" w:rsidRPr="00DD6125" w:rsidRDefault="00A02CA1" w:rsidP="00E81ED7">
      <w:pPr>
        <w:pStyle w:val="ListParagraph"/>
        <w:widowControl w:val="0"/>
        <w:numPr>
          <w:ilvl w:val="1"/>
          <w:numId w:val="25"/>
        </w:numPr>
        <w:tabs>
          <w:tab w:val="left" w:pos="950"/>
          <w:tab w:val="left" w:pos="951"/>
        </w:tabs>
        <w:autoSpaceDE w:val="0"/>
        <w:autoSpaceDN w:val="0"/>
        <w:spacing w:before="1" w:after="0" w:line="480" w:lineRule="auto"/>
        <w:ind w:right="231"/>
        <w:rPr>
          <w:rFonts w:eastAsia="Times New Roman" w:cstheme="minorHAnsi"/>
          <w:sz w:val="28"/>
          <w:szCs w:val="28"/>
          <w:lang w:val="en-US"/>
        </w:rPr>
      </w:pPr>
      <w:r>
        <w:t xml:space="preserve">The [REDACTED] has requested that exhibit MDX/E1 </w:t>
      </w:r>
      <w:r w:rsidR="00031201">
        <w:t>be</w:t>
      </w:r>
      <w:r>
        <w:t xml:space="preserve"> </w:t>
      </w:r>
      <w:proofErr w:type="spellStart"/>
      <w:r>
        <w:t>analyzed</w:t>
      </w:r>
      <w:proofErr w:type="spellEnd"/>
      <w:r>
        <w:t xml:space="preserve"> for any evidence of mass shooting intention.</w:t>
      </w:r>
    </w:p>
    <w:p w14:paraId="73BE1176" w14:textId="7AC5CD8F" w:rsidR="00A02CA1" w:rsidRPr="00DD6125" w:rsidRDefault="00A02CA1" w:rsidP="00E81ED7">
      <w:pPr>
        <w:pStyle w:val="ListParagraph"/>
        <w:widowControl w:val="0"/>
        <w:numPr>
          <w:ilvl w:val="1"/>
          <w:numId w:val="25"/>
        </w:numPr>
        <w:tabs>
          <w:tab w:val="left" w:pos="950"/>
          <w:tab w:val="left" w:pos="951"/>
        </w:tabs>
        <w:autoSpaceDE w:val="0"/>
        <w:autoSpaceDN w:val="0"/>
        <w:spacing w:after="0" w:line="480" w:lineRule="auto"/>
        <w:contextualSpacing w:val="0"/>
        <w:rPr>
          <w:rFonts w:eastAsia="Times New Roman" w:cstheme="minorHAnsi"/>
          <w:sz w:val="28"/>
          <w:szCs w:val="28"/>
          <w:lang w:val="en-US"/>
        </w:rPr>
      </w:pPr>
      <w:r w:rsidRPr="00DD6125">
        <w:rPr>
          <w:rFonts w:eastAsia="Times New Roman" w:cstheme="minorHAnsi"/>
          <w:sz w:val="28"/>
          <w:szCs w:val="28"/>
          <w:lang w:val="en-US"/>
        </w:rPr>
        <w:t xml:space="preserve">If </w:t>
      </w:r>
      <w:r w:rsidR="00B66A1B" w:rsidRPr="00DD6125">
        <w:rPr>
          <w:rFonts w:eastAsia="Times New Roman" w:cstheme="minorHAnsi"/>
          <w:sz w:val="28"/>
          <w:szCs w:val="28"/>
          <w:lang w:val="en-US"/>
        </w:rPr>
        <w:t xml:space="preserve">any </w:t>
      </w:r>
      <w:r w:rsidRPr="00DD6125">
        <w:rPr>
          <w:rFonts w:eastAsia="Times New Roman" w:cstheme="minorHAnsi"/>
          <w:sz w:val="28"/>
          <w:szCs w:val="28"/>
          <w:lang w:val="en-US"/>
        </w:rPr>
        <w:t xml:space="preserve">evidence is found, then </w:t>
      </w:r>
      <w:r w:rsidR="00031201">
        <w:rPr>
          <w:rFonts w:eastAsia="Times New Roman" w:cstheme="minorHAnsi"/>
          <w:sz w:val="28"/>
          <w:szCs w:val="28"/>
          <w:lang w:val="en-US"/>
        </w:rPr>
        <w:t>the following can</w:t>
      </w:r>
      <w:r w:rsidRPr="00DD6125">
        <w:rPr>
          <w:rFonts w:eastAsia="Times New Roman" w:cstheme="minorHAnsi"/>
          <w:sz w:val="28"/>
          <w:szCs w:val="28"/>
          <w:lang w:val="en-US"/>
        </w:rPr>
        <w:t xml:space="preserve"> also be answered:</w:t>
      </w:r>
    </w:p>
    <w:p w14:paraId="5DB0CDAF" w14:textId="77777777" w:rsidR="00A02CA1" w:rsidRPr="00DD6125" w:rsidRDefault="00A02CA1" w:rsidP="00E81ED7">
      <w:pPr>
        <w:pStyle w:val="BodyText"/>
        <w:spacing w:before="6" w:line="480" w:lineRule="auto"/>
        <w:rPr>
          <w:rFonts w:asciiTheme="minorHAnsi" w:eastAsia="Times New Roman" w:hAnsiTheme="minorHAnsi" w:cstheme="minorHAnsi"/>
          <w:sz w:val="28"/>
          <w:szCs w:val="28"/>
        </w:rPr>
      </w:pPr>
    </w:p>
    <w:p w14:paraId="62CF891D" w14:textId="69C0E833" w:rsidR="00A02CA1" w:rsidRPr="00DD6125" w:rsidRDefault="00A02CA1" w:rsidP="00E81ED7">
      <w:pPr>
        <w:pStyle w:val="ListParagraph"/>
        <w:widowControl w:val="0"/>
        <w:numPr>
          <w:ilvl w:val="2"/>
          <w:numId w:val="25"/>
        </w:numPr>
        <w:tabs>
          <w:tab w:val="left" w:pos="950"/>
          <w:tab w:val="left" w:pos="951"/>
        </w:tabs>
        <w:autoSpaceDE w:val="0"/>
        <w:autoSpaceDN w:val="0"/>
        <w:spacing w:after="0" w:line="480" w:lineRule="auto"/>
        <w:contextualSpacing w:val="0"/>
        <w:rPr>
          <w:rFonts w:eastAsia="Times New Roman" w:cstheme="minorHAnsi"/>
          <w:sz w:val="28"/>
          <w:szCs w:val="28"/>
          <w:lang w:val="en-US"/>
        </w:rPr>
      </w:pPr>
      <w:r w:rsidRPr="00DD6125">
        <w:rPr>
          <w:rFonts w:eastAsia="Times New Roman" w:cstheme="minorHAnsi"/>
          <w:sz w:val="28"/>
          <w:szCs w:val="28"/>
          <w:lang w:val="en-US"/>
        </w:rPr>
        <w:t xml:space="preserve">Does the suspect </w:t>
      </w:r>
      <w:r w:rsidR="0068118A" w:rsidRPr="00DD6125">
        <w:rPr>
          <w:rFonts w:eastAsia="Times New Roman" w:cstheme="minorHAnsi"/>
          <w:sz w:val="28"/>
          <w:szCs w:val="28"/>
          <w:lang w:val="en-US"/>
        </w:rPr>
        <w:t>ha</w:t>
      </w:r>
      <w:r w:rsidR="00C2316A">
        <w:rPr>
          <w:rFonts w:eastAsia="Times New Roman" w:cstheme="minorHAnsi"/>
          <w:sz w:val="28"/>
          <w:szCs w:val="28"/>
          <w:lang w:val="en-US"/>
        </w:rPr>
        <w:t>ve</w:t>
      </w:r>
      <w:r w:rsidRPr="00DD6125">
        <w:rPr>
          <w:rFonts w:eastAsia="Times New Roman" w:cstheme="minorHAnsi"/>
          <w:sz w:val="28"/>
          <w:szCs w:val="28"/>
          <w:lang w:val="en-US"/>
        </w:rPr>
        <w:t xml:space="preserve"> any </w:t>
      </w:r>
      <w:r w:rsidR="0068118A" w:rsidRPr="00DD6125">
        <w:rPr>
          <w:rFonts w:eastAsia="Times New Roman" w:cstheme="minorHAnsi"/>
          <w:sz w:val="28"/>
          <w:szCs w:val="28"/>
          <w:lang w:val="en-US"/>
        </w:rPr>
        <w:t>intention and confession</w:t>
      </w:r>
      <w:r w:rsidRPr="00DD6125">
        <w:rPr>
          <w:rFonts w:eastAsia="Times New Roman" w:cstheme="minorHAnsi"/>
          <w:sz w:val="28"/>
          <w:szCs w:val="28"/>
          <w:lang w:val="en-US"/>
        </w:rPr>
        <w:t xml:space="preserve"> to commit the offence?</w:t>
      </w:r>
    </w:p>
    <w:p w14:paraId="4ECC15DF" w14:textId="77777777" w:rsidR="00A02CA1" w:rsidRPr="00DD6125" w:rsidRDefault="00A02CA1" w:rsidP="00E81ED7">
      <w:pPr>
        <w:widowControl w:val="0"/>
        <w:tabs>
          <w:tab w:val="left" w:pos="950"/>
          <w:tab w:val="left" w:pos="951"/>
        </w:tabs>
        <w:autoSpaceDE w:val="0"/>
        <w:autoSpaceDN w:val="0"/>
        <w:spacing w:after="0" w:line="480" w:lineRule="auto"/>
        <w:ind w:left="100"/>
        <w:rPr>
          <w:rFonts w:eastAsia="Times New Roman" w:cstheme="minorHAnsi"/>
          <w:sz w:val="28"/>
          <w:szCs w:val="28"/>
          <w:lang w:val="en-US"/>
        </w:rPr>
      </w:pPr>
    </w:p>
    <w:p w14:paraId="1CC71A04" w14:textId="5F3F5A76" w:rsidR="0068118A" w:rsidRPr="00DD6125" w:rsidRDefault="0068118A" w:rsidP="00E81ED7">
      <w:pPr>
        <w:pStyle w:val="ListParagraph"/>
        <w:widowControl w:val="0"/>
        <w:numPr>
          <w:ilvl w:val="2"/>
          <w:numId w:val="25"/>
        </w:numPr>
        <w:tabs>
          <w:tab w:val="left" w:pos="950"/>
          <w:tab w:val="left" w:pos="951"/>
        </w:tabs>
        <w:autoSpaceDE w:val="0"/>
        <w:autoSpaceDN w:val="0"/>
        <w:spacing w:after="0" w:line="480" w:lineRule="auto"/>
        <w:contextualSpacing w:val="0"/>
        <w:rPr>
          <w:rFonts w:eastAsia="Times New Roman" w:cstheme="minorHAnsi"/>
          <w:sz w:val="28"/>
          <w:szCs w:val="28"/>
          <w:lang w:val="en-US"/>
        </w:rPr>
      </w:pPr>
      <w:r w:rsidRPr="00DD6125">
        <w:rPr>
          <w:rFonts w:eastAsia="Times New Roman" w:cstheme="minorHAnsi"/>
          <w:sz w:val="28"/>
          <w:szCs w:val="28"/>
          <w:lang w:val="en-US"/>
        </w:rPr>
        <w:t>Does the suspect ha</w:t>
      </w:r>
      <w:r w:rsidR="00C2316A">
        <w:rPr>
          <w:rFonts w:eastAsia="Times New Roman" w:cstheme="minorHAnsi"/>
          <w:sz w:val="28"/>
          <w:szCs w:val="28"/>
          <w:lang w:val="en-US"/>
        </w:rPr>
        <w:t>ve</w:t>
      </w:r>
      <w:r w:rsidRPr="00DD6125">
        <w:rPr>
          <w:rFonts w:eastAsia="Times New Roman" w:cstheme="minorHAnsi"/>
          <w:sz w:val="28"/>
          <w:szCs w:val="28"/>
          <w:lang w:val="en-US"/>
        </w:rPr>
        <w:t xml:space="preserve"> any documented plan to commit the offence?</w:t>
      </w:r>
    </w:p>
    <w:p w14:paraId="0C2E00C1" w14:textId="77777777" w:rsidR="00A02CA1" w:rsidRPr="00DD6125" w:rsidRDefault="00A02CA1" w:rsidP="00E81ED7">
      <w:pPr>
        <w:widowControl w:val="0"/>
        <w:tabs>
          <w:tab w:val="left" w:pos="950"/>
          <w:tab w:val="left" w:pos="951"/>
        </w:tabs>
        <w:autoSpaceDE w:val="0"/>
        <w:autoSpaceDN w:val="0"/>
        <w:spacing w:after="0" w:line="480" w:lineRule="auto"/>
        <w:rPr>
          <w:rFonts w:eastAsia="Times New Roman" w:cstheme="minorHAnsi"/>
          <w:sz w:val="28"/>
          <w:szCs w:val="28"/>
          <w:lang w:val="en-US"/>
        </w:rPr>
      </w:pPr>
    </w:p>
    <w:p w14:paraId="2B174B41" w14:textId="16502004" w:rsidR="00A02CA1" w:rsidRPr="00DD6125" w:rsidRDefault="0068118A" w:rsidP="00E81ED7">
      <w:pPr>
        <w:pStyle w:val="ListParagraph"/>
        <w:widowControl w:val="0"/>
        <w:numPr>
          <w:ilvl w:val="2"/>
          <w:numId w:val="25"/>
        </w:numPr>
        <w:tabs>
          <w:tab w:val="left" w:pos="950"/>
          <w:tab w:val="left" w:pos="951"/>
        </w:tabs>
        <w:autoSpaceDE w:val="0"/>
        <w:autoSpaceDN w:val="0"/>
        <w:spacing w:after="0" w:line="480" w:lineRule="auto"/>
        <w:contextualSpacing w:val="0"/>
        <w:rPr>
          <w:rFonts w:eastAsia="Times New Roman" w:cstheme="minorHAnsi"/>
          <w:sz w:val="28"/>
          <w:szCs w:val="28"/>
          <w:lang w:val="en-US"/>
        </w:rPr>
      </w:pPr>
      <w:r w:rsidRPr="00DD6125">
        <w:rPr>
          <w:rFonts w:eastAsia="Times New Roman" w:cstheme="minorHAnsi"/>
          <w:sz w:val="28"/>
          <w:szCs w:val="28"/>
          <w:lang w:val="en-US"/>
        </w:rPr>
        <w:t>D</w:t>
      </w:r>
      <w:r w:rsidR="00BB08D9" w:rsidRPr="00DD6125">
        <w:rPr>
          <w:rFonts w:eastAsia="Times New Roman" w:cstheme="minorHAnsi"/>
          <w:sz w:val="28"/>
          <w:szCs w:val="28"/>
          <w:lang w:val="en-US"/>
        </w:rPr>
        <w:t xml:space="preserve">oes </w:t>
      </w:r>
      <w:r w:rsidRPr="00DD6125">
        <w:rPr>
          <w:rFonts w:eastAsia="Times New Roman" w:cstheme="minorHAnsi"/>
          <w:sz w:val="28"/>
          <w:szCs w:val="28"/>
          <w:lang w:val="en-US"/>
        </w:rPr>
        <w:t>the suspect ha</w:t>
      </w:r>
      <w:r w:rsidR="00C2316A">
        <w:rPr>
          <w:rFonts w:eastAsia="Times New Roman" w:cstheme="minorHAnsi"/>
          <w:sz w:val="28"/>
          <w:szCs w:val="28"/>
          <w:lang w:val="en-US"/>
        </w:rPr>
        <w:t>ve</w:t>
      </w:r>
      <w:r w:rsidRPr="00DD6125">
        <w:rPr>
          <w:rFonts w:eastAsia="Times New Roman" w:cstheme="minorHAnsi"/>
          <w:sz w:val="28"/>
          <w:szCs w:val="28"/>
          <w:lang w:val="en-US"/>
        </w:rPr>
        <w:t xml:space="preserve"> </w:t>
      </w:r>
      <w:r w:rsidR="00031201">
        <w:rPr>
          <w:rFonts w:eastAsia="Times New Roman" w:cstheme="minorHAnsi"/>
          <w:sz w:val="28"/>
          <w:szCs w:val="28"/>
          <w:lang w:val="en-US"/>
        </w:rPr>
        <w:t xml:space="preserve">a </w:t>
      </w:r>
      <w:r w:rsidRPr="00DD6125">
        <w:rPr>
          <w:rFonts w:eastAsia="Times New Roman" w:cstheme="minorHAnsi"/>
          <w:sz w:val="28"/>
          <w:szCs w:val="28"/>
          <w:lang w:val="en-US"/>
        </w:rPr>
        <w:t xml:space="preserve">plan to be at </w:t>
      </w:r>
      <w:r w:rsidR="00D6692D" w:rsidRPr="00DD6125">
        <w:rPr>
          <w:rFonts w:eastAsia="Times New Roman" w:cstheme="minorHAnsi"/>
          <w:sz w:val="28"/>
          <w:szCs w:val="28"/>
          <w:lang w:val="en-US"/>
        </w:rPr>
        <w:t>21030 Whitfield Pl</w:t>
      </w:r>
      <w:ins w:id="4" w:author="SAMFOLUSAYE, Oladimeji (HERTFORDSHIRE PARTNERSHIP UNIVERSITY NHS FOUNDATION TRUST)" w:date="2025-12-13T14:19:00Z" w16du:dateUtc="2025-12-13T14:19:00Z">
        <w:r w:rsidR="00031201">
          <w:rPr>
            <w:rFonts w:eastAsia="Times New Roman" w:cstheme="minorHAnsi"/>
            <w:sz w:val="28"/>
            <w:szCs w:val="28"/>
            <w:lang w:val="en-US"/>
          </w:rPr>
          <w:t>,</w:t>
        </w:r>
      </w:ins>
      <w:r w:rsidR="00D6692D" w:rsidRPr="00DD6125">
        <w:rPr>
          <w:rFonts w:eastAsia="Times New Roman" w:cstheme="minorHAnsi"/>
          <w:sz w:val="28"/>
          <w:szCs w:val="28"/>
          <w:lang w:val="en-US"/>
        </w:rPr>
        <w:t xml:space="preserve"> Sterling</w:t>
      </w:r>
      <w:ins w:id="5" w:author="SAMFOLUSAYE, Oladimeji (HERTFORDSHIRE PARTNERSHIP UNIVERSITY NHS FOUNDATION TRUST)" w:date="2025-12-13T14:19:00Z" w16du:dateUtc="2025-12-13T14:19:00Z">
        <w:r w:rsidR="003622DC">
          <w:rPr>
            <w:rFonts w:eastAsia="Times New Roman" w:cstheme="minorHAnsi"/>
            <w:sz w:val="28"/>
            <w:szCs w:val="28"/>
            <w:lang w:val="en-US"/>
          </w:rPr>
          <w:t>,</w:t>
        </w:r>
      </w:ins>
      <w:r w:rsidRPr="00DD6125">
        <w:rPr>
          <w:rFonts w:eastAsia="Times New Roman" w:cstheme="minorHAnsi"/>
          <w:sz w:val="28"/>
          <w:szCs w:val="28"/>
          <w:lang w:val="en-US"/>
        </w:rPr>
        <w:t xml:space="preserve"> on </w:t>
      </w:r>
      <w:r w:rsidR="00031201">
        <w:rPr>
          <w:rFonts w:eastAsia="Times New Roman" w:cstheme="minorHAnsi"/>
          <w:sz w:val="28"/>
          <w:szCs w:val="28"/>
          <w:lang w:val="en-US"/>
        </w:rPr>
        <w:t xml:space="preserve">the </w:t>
      </w:r>
      <w:r w:rsidRPr="00DD6125">
        <w:rPr>
          <w:rFonts w:eastAsia="Times New Roman" w:cstheme="minorHAnsi"/>
          <w:sz w:val="28"/>
          <w:szCs w:val="28"/>
          <w:lang w:val="en-US"/>
        </w:rPr>
        <w:t>7th of April</w:t>
      </w:r>
      <w:r w:rsidR="00BB08D9" w:rsidRPr="00DD6125">
        <w:rPr>
          <w:rFonts w:eastAsia="Times New Roman" w:cstheme="minorHAnsi"/>
          <w:sz w:val="28"/>
          <w:szCs w:val="28"/>
          <w:lang w:val="en-US"/>
        </w:rPr>
        <w:t>?</w:t>
      </w:r>
    </w:p>
    <w:p w14:paraId="37AED7CD" w14:textId="70C6B4FC" w:rsidR="00A02CA1" w:rsidRPr="00DD6125" w:rsidRDefault="0068118A" w:rsidP="00E81ED7">
      <w:pPr>
        <w:pStyle w:val="ListParagraph"/>
        <w:widowControl w:val="0"/>
        <w:numPr>
          <w:ilvl w:val="2"/>
          <w:numId w:val="25"/>
        </w:numPr>
        <w:tabs>
          <w:tab w:val="left" w:pos="950"/>
          <w:tab w:val="left" w:pos="951"/>
        </w:tabs>
        <w:autoSpaceDE w:val="0"/>
        <w:autoSpaceDN w:val="0"/>
        <w:spacing w:after="0" w:line="480" w:lineRule="auto"/>
        <w:contextualSpacing w:val="0"/>
        <w:rPr>
          <w:rFonts w:eastAsia="Times New Roman" w:cstheme="minorHAnsi"/>
          <w:sz w:val="28"/>
          <w:szCs w:val="28"/>
          <w:lang w:val="en-US"/>
        </w:rPr>
      </w:pPr>
      <w:r w:rsidRPr="00DD6125">
        <w:rPr>
          <w:rFonts w:eastAsia="Times New Roman" w:cstheme="minorHAnsi"/>
          <w:sz w:val="28"/>
          <w:szCs w:val="28"/>
          <w:lang w:val="en-US"/>
        </w:rPr>
        <w:t>D</w:t>
      </w:r>
      <w:r w:rsidR="00BB08D9" w:rsidRPr="00DD6125">
        <w:rPr>
          <w:rFonts w:eastAsia="Times New Roman" w:cstheme="minorHAnsi"/>
          <w:sz w:val="28"/>
          <w:szCs w:val="28"/>
          <w:lang w:val="en-US"/>
        </w:rPr>
        <w:t>oes</w:t>
      </w:r>
      <w:r w:rsidRPr="00DD6125">
        <w:rPr>
          <w:rFonts w:eastAsia="Times New Roman" w:cstheme="minorHAnsi"/>
          <w:sz w:val="28"/>
          <w:szCs w:val="28"/>
          <w:lang w:val="en-US"/>
        </w:rPr>
        <w:t xml:space="preserve"> he </w:t>
      </w:r>
      <w:r w:rsidR="00244814" w:rsidRPr="00DD6125">
        <w:rPr>
          <w:rFonts w:eastAsia="Times New Roman" w:cstheme="minorHAnsi"/>
          <w:sz w:val="28"/>
          <w:szCs w:val="28"/>
          <w:lang w:val="en-US"/>
        </w:rPr>
        <w:t>ha</w:t>
      </w:r>
      <w:r w:rsidR="005575CC">
        <w:rPr>
          <w:rFonts w:eastAsia="Times New Roman" w:cstheme="minorHAnsi"/>
          <w:sz w:val="28"/>
          <w:szCs w:val="28"/>
          <w:lang w:val="en-US"/>
        </w:rPr>
        <w:t>ve</w:t>
      </w:r>
      <w:r w:rsidRPr="00DD6125">
        <w:rPr>
          <w:rFonts w:eastAsia="Times New Roman" w:cstheme="minorHAnsi"/>
          <w:sz w:val="28"/>
          <w:szCs w:val="28"/>
          <w:lang w:val="en-US"/>
        </w:rPr>
        <w:t xml:space="preserve"> </w:t>
      </w:r>
      <w:r w:rsidR="00031201">
        <w:rPr>
          <w:rFonts w:eastAsia="Times New Roman" w:cstheme="minorHAnsi"/>
          <w:sz w:val="28"/>
          <w:szCs w:val="28"/>
          <w:lang w:val="en-US"/>
        </w:rPr>
        <w:t xml:space="preserve">a </w:t>
      </w:r>
      <w:r w:rsidRPr="00DD6125">
        <w:rPr>
          <w:rFonts w:eastAsia="Times New Roman" w:cstheme="minorHAnsi"/>
          <w:sz w:val="28"/>
          <w:szCs w:val="28"/>
          <w:lang w:val="en-US"/>
        </w:rPr>
        <w:t xml:space="preserve">plan to travel out of the country </w:t>
      </w:r>
      <w:r w:rsidR="00BB08D9" w:rsidRPr="00DD6125">
        <w:rPr>
          <w:rFonts w:eastAsia="Times New Roman" w:cstheme="minorHAnsi"/>
          <w:sz w:val="28"/>
          <w:szCs w:val="28"/>
          <w:lang w:val="en-US"/>
        </w:rPr>
        <w:t>on the</w:t>
      </w:r>
      <w:r w:rsidRPr="00DD6125">
        <w:rPr>
          <w:rFonts w:eastAsia="Times New Roman" w:cstheme="minorHAnsi"/>
          <w:sz w:val="28"/>
          <w:szCs w:val="28"/>
          <w:lang w:val="en-US"/>
        </w:rPr>
        <w:t xml:space="preserve"> same day</w:t>
      </w:r>
      <w:r w:rsidR="00A02CA1" w:rsidRPr="00DD6125">
        <w:rPr>
          <w:rFonts w:eastAsia="Times New Roman" w:cstheme="minorHAnsi"/>
          <w:sz w:val="28"/>
          <w:szCs w:val="28"/>
          <w:lang w:val="en-US"/>
        </w:rPr>
        <w:t>?</w:t>
      </w:r>
    </w:p>
    <w:p w14:paraId="4999AF7C" w14:textId="77777777" w:rsidR="00A02CA1" w:rsidRPr="00DD6125" w:rsidRDefault="00A02CA1" w:rsidP="00E81ED7">
      <w:pPr>
        <w:pStyle w:val="ListParagraph"/>
        <w:spacing w:line="480" w:lineRule="auto"/>
        <w:rPr>
          <w:rFonts w:eastAsia="Times New Roman" w:cstheme="minorHAnsi"/>
          <w:sz w:val="28"/>
          <w:szCs w:val="28"/>
          <w:lang w:val="en-US"/>
        </w:rPr>
      </w:pPr>
    </w:p>
    <w:p w14:paraId="02C6F648" w14:textId="60066BB9" w:rsidR="001A23AA" w:rsidRDefault="00244814" w:rsidP="006D6547">
      <w:pPr>
        <w:pStyle w:val="ListParagraph"/>
        <w:widowControl w:val="0"/>
        <w:numPr>
          <w:ilvl w:val="2"/>
          <w:numId w:val="25"/>
        </w:numPr>
        <w:tabs>
          <w:tab w:val="left" w:pos="950"/>
          <w:tab w:val="left" w:pos="951"/>
        </w:tabs>
        <w:autoSpaceDE w:val="0"/>
        <w:autoSpaceDN w:val="0"/>
        <w:spacing w:after="0" w:line="480" w:lineRule="auto"/>
        <w:contextualSpacing w:val="0"/>
        <w:rPr>
          <w:rFonts w:eastAsia="Times New Roman" w:cstheme="minorHAnsi"/>
          <w:sz w:val="28"/>
          <w:szCs w:val="28"/>
          <w:lang w:val="en-US"/>
        </w:rPr>
      </w:pPr>
      <w:r w:rsidRPr="00DD6125">
        <w:rPr>
          <w:rFonts w:eastAsia="Times New Roman" w:cstheme="minorHAnsi"/>
          <w:sz w:val="28"/>
          <w:szCs w:val="28"/>
          <w:lang w:val="en-US"/>
        </w:rPr>
        <w:lastRenderedPageBreak/>
        <w:t>Who else is aware of this plan</w:t>
      </w:r>
      <w:r w:rsidR="00A02CA1" w:rsidRPr="00DD6125">
        <w:rPr>
          <w:rFonts w:eastAsia="Times New Roman" w:cstheme="minorHAnsi"/>
          <w:sz w:val="28"/>
          <w:szCs w:val="28"/>
          <w:lang w:val="en-US"/>
        </w:rPr>
        <w:t>?</w:t>
      </w:r>
    </w:p>
    <w:p w14:paraId="762B4214" w14:textId="77777777" w:rsidR="006D6547" w:rsidRPr="006D6547" w:rsidRDefault="006D6547" w:rsidP="006D6547">
      <w:pPr>
        <w:pStyle w:val="ListParagraph"/>
        <w:rPr>
          <w:rFonts w:eastAsia="Times New Roman" w:cstheme="minorHAnsi"/>
          <w:sz w:val="28"/>
          <w:szCs w:val="28"/>
          <w:lang w:val="en-US"/>
        </w:rPr>
      </w:pPr>
    </w:p>
    <w:p w14:paraId="715F757D" w14:textId="77777777" w:rsidR="006D6547" w:rsidRPr="006D6547" w:rsidRDefault="006D6547" w:rsidP="006D6547">
      <w:pPr>
        <w:pStyle w:val="ListParagraph"/>
        <w:widowControl w:val="0"/>
        <w:tabs>
          <w:tab w:val="left" w:pos="950"/>
          <w:tab w:val="left" w:pos="951"/>
        </w:tabs>
        <w:autoSpaceDE w:val="0"/>
        <w:autoSpaceDN w:val="0"/>
        <w:spacing w:after="0" w:line="480" w:lineRule="auto"/>
        <w:contextualSpacing w:val="0"/>
        <w:rPr>
          <w:rFonts w:eastAsia="Times New Roman" w:cstheme="minorHAnsi"/>
          <w:sz w:val="28"/>
          <w:szCs w:val="28"/>
          <w:lang w:val="en-US"/>
        </w:rPr>
      </w:pPr>
    </w:p>
    <w:p w14:paraId="359FCD9F" w14:textId="77777777" w:rsidR="003C716B" w:rsidRPr="00DD6125" w:rsidRDefault="003C716B" w:rsidP="00DD6125">
      <w:pPr>
        <w:widowControl w:val="0"/>
        <w:tabs>
          <w:tab w:val="left" w:pos="950"/>
          <w:tab w:val="left" w:pos="951"/>
        </w:tabs>
        <w:autoSpaceDE w:val="0"/>
        <w:autoSpaceDN w:val="0"/>
        <w:spacing w:after="0" w:line="480" w:lineRule="auto"/>
        <w:jc w:val="both"/>
        <w:rPr>
          <w:rFonts w:eastAsia="Times New Roman" w:cstheme="minorHAnsi"/>
          <w:sz w:val="28"/>
          <w:szCs w:val="28"/>
          <w:lang w:val="en-US"/>
        </w:rPr>
      </w:pPr>
    </w:p>
    <w:p w14:paraId="2C55C2B3" w14:textId="77777777" w:rsidR="00D066BA" w:rsidRPr="00E81ED7" w:rsidRDefault="00D066BA" w:rsidP="00DD6125">
      <w:pPr>
        <w:pStyle w:val="ListParagraph"/>
        <w:numPr>
          <w:ilvl w:val="0"/>
          <w:numId w:val="25"/>
        </w:numPr>
        <w:spacing w:line="480" w:lineRule="auto"/>
        <w:jc w:val="both"/>
        <w:rPr>
          <w:rFonts w:eastAsia="Times New Roman" w:cstheme="minorHAnsi"/>
          <w:b/>
          <w:bCs/>
          <w:sz w:val="28"/>
          <w:szCs w:val="28"/>
          <w:lang w:val="en-US"/>
        </w:rPr>
      </w:pPr>
      <w:bookmarkStart w:id="6" w:name="_TOC_250005"/>
      <w:r w:rsidRPr="00E81ED7">
        <w:rPr>
          <w:rFonts w:eastAsia="Times New Roman" w:cstheme="minorHAnsi"/>
          <w:b/>
          <w:bCs/>
          <w:sz w:val="28"/>
          <w:szCs w:val="28"/>
          <w:lang w:val="en-US"/>
        </w:rPr>
        <w:t xml:space="preserve">Exhibits Submitted for </w:t>
      </w:r>
      <w:bookmarkEnd w:id="6"/>
      <w:r w:rsidRPr="00E81ED7">
        <w:rPr>
          <w:rFonts w:eastAsia="Times New Roman" w:cstheme="minorHAnsi"/>
          <w:b/>
          <w:bCs/>
          <w:sz w:val="28"/>
          <w:szCs w:val="28"/>
          <w:lang w:val="en-US"/>
        </w:rPr>
        <w:t>Analysis</w:t>
      </w:r>
    </w:p>
    <w:p w14:paraId="711B0825" w14:textId="7B4E22F8" w:rsidR="00D066BA" w:rsidRPr="00DD6125" w:rsidRDefault="00D066BA" w:rsidP="00DD6125">
      <w:pPr>
        <w:pStyle w:val="ListParagraph"/>
        <w:numPr>
          <w:ilvl w:val="1"/>
          <w:numId w:val="25"/>
        </w:numPr>
        <w:spacing w:line="480" w:lineRule="auto"/>
        <w:jc w:val="both"/>
        <w:rPr>
          <w:rFonts w:eastAsia="Times New Roman" w:cstheme="minorHAnsi"/>
          <w:sz w:val="28"/>
          <w:szCs w:val="28"/>
          <w:lang w:val="en-US"/>
        </w:rPr>
      </w:pPr>
      <w:r>
        <w:t xml:space="preserve">[REDACTED], of [REDACTED], took receipt of exhibit MDX/E1 from MP 321, of [REDACTED], whilst on duty at [REDACTED] premises. Details of the exhibit are recorded on a GSL01 Exhibit Receipt Form and </w:t>
      </w:r>
      <w:r w:rsidR="00031201">
        <w:t>are</w:t>
      </w:r>
      <w:r>
        <w:t xml:space="preserve"> retained within the case folder. These are summarised in Table 1.</w:t>
      </w:r>
    </w:p>
    <w:p w14:paraId="35145958" w14:textId="77777777" w:rsidR="00D066BA" w:rsidRPr="00E81ED7" w:rsidRDefault="00D066BA" w:rsidP="00DD6125">
      <w:pPr>
        <w:spacing w:before="196" w:line="480" w:lineRule="auto"/>
        <w:ind w:left="951"/>
        <w:jc w:val="both"/>
        <w:rPr>
          <w:rFonts w:eastAsia="Times New Roman" w:cstheme="minorHAnsi"/>
          <w:b/>
          <w:bCs/>
          <w:sz w:val="28"/>
          <w:szCs w:val="28"/>
          <w:lang w:val="en-US"/>
        </w:rPr>
      </w:pPr>
      <w:r w:rsidRPr="00E81ED7">
        <w:rPr>
          <w:rFonts w:eastAsia="Times New Roman" w:cstheme="minorHAnsi"/>
          <w:b/>
          <w:bCs/>
          <w:sz w:val="28"/>
          <w:szCs w:val="28"/>
          <w:lang w:val="en-US"/>
        </w:rPr>
        <w:t>Table 1 Exhibit(s) Received</w:t>
      </w:r>
    </w:p>
    <w:tbl>
      <w:tblPr>
        <w:tblW w:w="0" w:type="auto"/>
        <w:tblInd w:w="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86"/>
        <w:gridCol w:w="3432"/>
        <w:gridCol w:w="2904"/>
      </w:tblGrid>
      <w:tr w:rsidR="00D066BA" w:rsidRPr="00DD6125" w14:paraId="5926D0F6" w14:textId="77777777" w:rsidTr="00DD5EB9">
        <w:trPr>
          <w:trHeight w:val="230"/>
        </w:trPr>
        <w:tc>
          <w:tcPr>
            <w:tcW w:w="1886" w:type="dxa"/>
            <w:shd w:val="clear" w:color="auto" w:fill="019E59"/>
          </w:tcPr>
          <w:p w14:paraId="68B46001" w14:textId="77777777" w:rsidR="00D066BA" w:rsidRPr="00DD6125" w:rsidRDefault="00D066BA" w:rsidP="00DD6125">
            <w:pPr>
              <w:pStyle w:val="TableParagraph"/>
              <w:spacing w:line="480" w:lineRule="auto"/>
              <w:ind w:left="110"/>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Exhibit Number</w:t>
            </w:r>
          </w:p>
        </w:tc>
        <w:tc>
          <w:tcPr>
            <w:tcW w:w="3432" w:type="dxa"/>
            <w:shd w:val="clear" w:color="auto" w:fill="019E59"/>
          </w:tcPr>
          <w:p w14:paraId="6AD3FACD" w14:textId="77777777" w:rsidR="00D066BA" w:rsidRPr="00DD6125" w:rsidRDefault="00D066BA" w:rsidP="00DD6125">
            <w:pPr>
              <w:pStyle w:val="TableParagraph"/>
              <w:spacing w:line="480" w:lineRule="auto"/>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Seal Number</w:t>
            </w:r>
          </w:p>
        </w:tc>
        <w:tc>
          <w:tcPr>
            <w:tcW w:w="2904" w:type="dxa"/>
            <w:shd w:val="clear" w:color="auto" w:fill="019E59"/>
          </w:tcPr>
          <w:p w14:paraId="61496EA6" w14:textId="77777777" w:rsidR="00D066BA" w:rsidRPr="00DD6125" w:rsidRDefault="00D066BA" w:rsidP="00DD6125">
            <w:pPr>
              <w:pStyle w:val="TableParagraph"/>
              <w:spacing w:line="480" w:lineRule="auto"/>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Description</w:t>
            </w:r>
          </w:p>
        </w:tc>
      </w:tr>
      <w:tr w:rsidR="00D066BA" w:rsidRPr="00DD6125" w14:paraId="60197B86" w14:textId="77777777" w:rsidTr="00DD5EB9">
        <w:trPr>
          <w:trHeight w:val="230"/>
        </w:trPr>
        <w:tc>
          <w:tcPr>
            <w:tcW w:w="1886" w:type="dxa"/>
          </w:tcPr>
          <w:p w14:paraId="412B5478" w14:textId="220F9C38" w:rsidR="00D066BA" w:rsidRPr="00DD6125" w:rsidRDefault="003C716B" w:rsidP="00DD6125">
            <w:pPr>
              <w:pStyle w:val="TableParagraph"/>
              <w:spacing w:line="480" w:lineRule="auto"/>
              <w:ind w:left="110"/>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MDX/E1</w:t>
            </w:r>
          </w:p>
        </w:tc>
        <w:tc>
          <w:tcPr>
            <w:tcW w:w="3432" w:type="dxa"/>
          </w:tcPr>
          <w:p w14:paraId="36545709" w14:textId="212C59A1" w:rsidR="00D066BA" w:rsidRPr="00DD6125" w:rsidRDefault="00D066BA" w:rsidP="00DD6125">
            <w:pPr>
              <w:pStyle w:val="TableParagraph"/>
              <w:spacing w:line="480" w:lineRule="auto"/>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E</w:t>
            </w:r>
            <w:r w:rsidR="00F17350" w:rsidRPr="00DD6125">
              <w:rPr>
                <w:rFonts w:asciiTheme="minorHAnsi" w:eastAsia="Times New Roman" w:hAnsiTheme="minorHAnsi" w:cstheme="minorHAnsi"/>
                <w:sz w:val="28"/>
                <w:szCs w:val="28"/>
              </w:rPr>
              <w:t>6430</w:t>
            </w:r>
          </w:p>
        </w:tc>
        <w:tc>
          <w:tcPr>
            <w:tcW w:w="2904" w:type="dxa"/>
          </w:tcPr>
          <w:p w14:paraId="5C9BCD22" w14:textId="77777777" w:rsidR="00D066BA" w:rsidRPr="00DD6125" w:rsidRDefault="00D066BA" w:rsidP="00DD6125">
            <w:pPr>
              <w:pStyle w:val="TableParagraph"/>
              <w:spacing w:line="480" w:lineRule="auto"/>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Drive Image</w:t>
            </w:r>
          </w:p>
        </w:tc>
      </w:tr>
    </w:tbl>
    <w:p w14:paraId="08F39473" w14:textId="77777777" w:rsidR="00D066BA" w:rsidRPr="00DD6125" w:rsidRDefault="00D066BA" w:rsidP="00DD6125">
      <w:pPr>
        <w:widowControl w:val="0"/>
        <w:tabs>
          <w:tab w:val="left" w:pos="950"/>
          <w:tab w:val="left" w:pos="951"/>
        </w:tabs>
        <w:autoSpaceDE w:val="0"/>
        <w:autoSpaceDN w:val="0"/>
        <w:spacing w:after="0" w:line="480" w:lineRule="auto"/>
        <w:jc w:val="both"/>
        <w:rPr>
          <w:rFonts w:eastAsia="Times New Roman" w:cstheme="minorHAnsi"/>
          <w:sz w:val="28"/>
          <w:szCs w:val="28"/>
          <w:lang w:val="en-US"/>
        </w:rPr>
      </w:pPr>
    </w:p>
    <w:p w14:paraId="32287BB7" w14:textId="3EE33BF9" w:rsidR="00F17350" w:rsidRPr="00DD6125" w:rsidRDefault="00F17350" w:rsidP="00DD6125">
      <w:pPr>
        <w:spacing w:line="480" w:lineRule="auto"/>
        <w:jc w:val="both"/>
        <w:rPr>
          <w:rFonts w:eastAsia="Times New Roman" w:cstheme="minorHAnsi"/>
          <w:sz w:val="28"/>
          <w:szCs w:val="28"/>
          <w:lang w:val="en-US"/>
        </w:rPr>
      </w:pPr>
      <w:bookmarkStart w:id="7" w:name="_TOC_250004"/>
      <w:r w:rsidRPr="00DD6125">
        <w:rPr>
          <w:rFonts w:eastAsia="Times New Roman" w:cstheme="minorHAnsi"/>
          <w:sz w:val="28"/>
          <w:szCs w:val="28"/>
          <w:lang w:val="en-US"/>
        </w:rPr>
        <w:t>4.2.</w:t>
      </w:r>
      <w:r w:rsidRPr="00DD6125">
        <w:rPr>
          <w:rFonts w:eastAsia="Times New Roman" w:cstheme="minorHAnsi"/>
          <w:sz w:val="28"/>
          <w:szCs w:val="28"/>
          <w:lang w:val="en-US"/>
        </w:rPr>
        <w:tab/>
      </w:r>
      <w:r w:rsidRPr="007D44C1">
        <w:rPr>
          <w:rFonts w:eastAsia="Times New Roman" w:cstheme="minorHAnsi"/>
          <w:b/>
          <w:bCs/>
          <w:sz w:val="28"/>
          <w:szCs w:val="28"/>
          <w:lang w:val="en-US"/>
        </w:rPr>
        <w:t>MDX/</w:t>
      </w:r>
      <w:r w:rsidR="003C716B" w:rsidRPr="007D44C1">
        <w:rPr>
          <w:rFonts w:eastAsia="Times New Roman" w:cstheme="minorHAnsi"/>
          <w:b/>
          <w:bCs/>
          <w:sz w:val="28"/>
          <w:szCs w:val="28"/>
          <w:lang w:val="en-US"/>
        </w:rPr>
        <w:t>E</w:t>
      </w:r>
      <w:r w:rsidRPr="007D44C1">
        <w:rPr>
          <w:rFonts w:eastAsia="Times New Roman" w:cstheme="minorHAnsi"/>
          <w:b/>
          <w:bCs/>
          <w:sz w:val="28"/>
          <w:szCs w:val="28"/>
          <w:lang w:val="en-US"/>
        </w:rPr>
        <w:t xml:space="preserve">1 Exhibit </w:t>
      </w:r>
      <w:bookmarkEnd w:id="7"/>
      <w:r w:rsidRPr="007D44C1">
        <w:rPr>
          <w:rFonts w:eastAsia="Times New Roman" w:cstheme="minorHAnsi"/>
          <w:b/>
          <w:bCs/>
          <w:sz w:val="28"/>
          <w:szCs w:val="28"/>
          <w:lang w:val="en-US"/>
        </w:rPr>
        <w:t>Details</w:t>
      </w:r>
    </w:p>
    <w:p w14:paraId="561ED9BF" w14:textId="37C8F684" w:rsidR="00F17350" w:rsidRPr="00DD6125" w:rsidRDefault="00F17350" w:rsidP="00DD6125">
      <w:pPr>
        <w:pStyle w:val="ListParagraph"/>
        <w:widowControl w:val="0"/>
        <w:numPr>
          <w:ilvl w:val="2"/>
          <w:numId w:val="7"/>
        </w:numPr>
        <w:tabs>
          <w:tab w:val="left" w:pos="951"/>
        </w:tabs>
        <w:autoSpaceDE w:val="0"/>
        <w:autoSpaceDN w:val="0"/>
        <w:spacing w:after="0" w:line="480" w:lineRule="auto"/>
        <w:ind w:right="231"/>
        <w:jc w:val="both"/>
        <w:rPr>
          <w:rFonts w:eastAsia="Times New Roman" w:cstheme="minorHAnsi"/>
          <w:sz w:val="28"/>
          <w:szCs w:val="28"/>
          <w:lang w:val="en-US"/>
        </w:rPr>
      </w:pPr>
      <w:r w:rsidRPr="00DD6125">
        <w:rPr>
          <w:rFonts w:eastAsia="Times New Roman" w:cstheme="minorHAnsi"/>
          <w:sz w:val="28"/>
          <w:szCs w:val="28"/>
          <w:lang w:val="en-US"/>
        </w:rPr>
        <w:t xml:space="preserve">The exhibit was examined </w:t>
      </w:r>
      <w:r w:rsidR="004048CD" w:rsidRPr="00DD6125">
        <w:rPr>
          <w:rFonts w:eastAsia="Times New Roman" w:cstheme="minorHAnsi"/>
          <w:sz w:val="28"/>
          <w:szCs w:val="28"/>
          <w:lang w:val="en-US"/>
        </w:rPr>
        <w:t xml:space="preserve">and indexed </w:t>
      </w:r>
      <w:r w:rsidRPr="00DD6125">
        <w:rPr>
          <w:rFonts w:eastAsia="Times New Roman" w:cstheme="minorHAnsi"/>
          <w:sz w:val="28"/>
          <w:szCs w:val="28"/>
          <w:lang w:val="en-US"/>
        </w:rPr>
        <w:t>using the Autopsy 4.19.3 software</w:t>
      </w:r>
      <w:r w:rsidR="00031201">
        <w:rPr>
          <w:rFonts w:eastAsia="Times New Roman" w:cstheme="minorHAnsi"/>
          <w:sz w:val="28"/>
          <w:szCs w:val="28"/>
          <w:lang w:val="en-US"/>
        </w:rPr>
        <w:t>,</w:t>
      </w:r>
      <w:r w:rsidRPr="00DD6125">
        <w:rPr>
          <w:rFonts w:eastAsia="Times New Roman" w:cstheme="minorHAnsi"/>
          <w:sz w:val="28"/>
          <w:szCs w:val="28"/>
          <w:lang w:val="en-US"/>
        </w:rPr>
        <w:t xml:space="preserve"> </w:t>
      </w:r>
      <w:r w:rsidR="004048CD" w:rsidRPr="00DD6125">
        <w:rPr>
          <w:rFonts w:eastAsia="Times New Roman" w:cstheme="minorHAnsi"/>
          <w:sz w:val="28"/>
          <w:szCs w:val="28"/>
          <w:lang w:val="en-US"/>
        </w:rPr>
        <w:t xml:space="preserve">which I installed on 5th November </w:t>
      </w:r>
      <w:proofErr w:type="gramStart"/>
      <w:r w:rsidR="004048CD" w:rsidRPr="00DD6125">
        <w:rPr>
          <w:rFonts w:eastAsia="Times New Roman" w:cstheme="minorHAnsi"/>
          <w:sz w:val="28"/>
          <w:szCs w:val="28"/>
          <w:lang w:val="en-US"/>
        </w:rPr>
        <w:t>2022</w:t>
      </w:r>
      <w:proofErr w:type="gramEnd"/>
      <w:r w:rsidR="004048CD" w:rsidRPr="00DD6125">
        <w:rPr>
          <w:rFonts w:eastAsia="Times New Roman" w:cstheme="minorHAnsi"/>
          <w:sz w:val="28"/>
          <w:szCs w:val="28"/>
          <w:lang w:val="en-US"/>
        </w:rPr>
        <w:t xml:space="preserve"> </w:t>
      </w:r>
      <w:r w:rsidRPr="00DD6125">
        <w:rPr>
          <w:rFonts w:eastAsia="Times New Roman" w:cstheme="minorHAnsi"/>
          <w:sz w:val="28"/>
          <w:szCs w:val="28"/>
          <w:lang w:val="en-US"/>
        </w:rPr>
        <w:t xml:space="preserve">and details recorded on </w:t>
      </w:r>
      <w:r w:rsidR="000E71FE" w:rsidRPr="00DD6125">
        <w:rPr>
          <w:rFonts w:eastAsia="Times New Roman" w:cstheme="minorHAnsi"/>
          <w:sz w:val="28"/>
          <w:szCs w:val="28"/>
          <w:lang w:val="en-US"/>
        </w:rPr>
        <w:t>GSL</w:t>
      </w:r>
      <w:r w:rsidRPr="00DD6125">
        <w:rPr>
          <w:rFonts w:eastAsia="Times New Roman" w:cstheme="minorHAnsi"/>
          <w:sz w:val="28"/>
          <w:szCs w:val="28"/>
          <w:lang w:val="en-US"/>
        </w:rPr>
        <w:t xml:space="preserve">02 Exhibit Continuity Forms were retained within the case folder. This information is </w:t>
      </w:r>
      <w:proofErr w:type="spellStart"/>
      <w:r w:rsidRPr="00DD6125">
        <w:rPr>
          <w:rFonts w:eastAsia="Times New Roman" w:cstheme="minorHAnsi"/>
          <w:sz w:val="28"/>
          <w:szCs w:val="28"/>
          <w:lang w:val="en-US"/>
        </w:rPr>
        <w:t>summarised</w:t>
      </w:r>
      <w:proofErr w:type="spellEnd"/>
      <w:r w:rsidRPr="00DD6125">
        <w:rPr>
          <w:rFonts w:eastAsia="Times New Roman" w:cstheme="minorHAnsi"/>
          <w:sz w:val="28"/>
          <w:szCs w:val="28"/>
          <w:lang w:val="en-US"/>
        </w:rPr>
        <w:t xml:space="preserve"> in Table 2.</w:t>
      </w:r>
    </w:p>
    <w:p w14:paraId="78944C0D" w14:textId="60E28FA3" w:rsidR="00F17350" w:rsidRPr="00E81ED7" w:rsidRDefault="00F17350" w:rsidP="00DD6125">
      <w:pPr>
        <w:spacing w:before="196" w:after="5" w:line="480" w:lineRule="auto"/>
        <w:ind w:left="951"/>
        <w:jc w:val="both"/>
        <w:rPr>
          <w:rFonts w:eastAsia="Times New Roman" w:cstheme="minorHAnsi"/>
          <w:b/>
          <w:bCs/>
          <w:sz w:val="28"/>
          <w:szCs w:val="28"/>
          <w:lang w:val="en-US"/>
        </w:rPr>
      </w:pPr>
      <w:r w:rsidRPr="00E81ED7">
        <w:rPr>
          <w:rFonts w:eastAsia="Times New Roman" w:cstheme="minorHAnsi"/>
          <w:b/>
          <w:bCs/>
          <w:sz w:val="28"/>
          <w:szCs w:val="28"/>
          <w:lang w:val="en-US"/>
        </w:rPr>
        <w:t xml:space="preserve">Table 2 Exhibit </w:t>
      </w:r>
      <w:r w:rsidR="004048CD" w:rsidRPr="00E81ED7">
        <w:rPr>
          <w:rFonts w:eastAsia="Times New Roman" w:cstheme="minorHAnsi"/>
          <w:b/>
          <w:bCs/>
          <w:sz w:val="28"/>
          <w:szCs w:val="28"/>
          <w:lang w:val="en-US"/>
        </w:rPr>
        <w:t xml:space="preserve">MDX/E1 </w:t>
      </w:r>
      <w:r w:rsidRPr="00E81ED7">
        <w:rPr>
          <w:rFonts w:eastAsia="Times New Roman" w:cstheme="minorHAnsi"/>
          <w:b/>
          <w:bCs/>
          <w:sz w:val="28"/>
          <w:szCs w:val="28"/>
          <w:lang w:val="en-US"/>
        </w:rPr>
        <w:t>Details</w:t>
      </w:r>
    </w:p>
    <w:tbl>
      <w:tblPr>
        <w:tblW w:w="0" w:type="auto"/>
        <w:tblInd w:w="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86"/>
        <w:gridCol w:w="6336"/>
      </w:tblGrid>
      <w:tr w:rsidR="00F17350" w:rsidRPr="00DD6125" w14:paraId="605BDCCC" w14:textId="77777777" w:rsidTr="00DD5EB9">
        <w:trPr>
          <w:trHeight w:val="230"/>
        </w:trPr>
        <w:tc>
          <w:tcPr>
            <w:tcW w:w="1886" w:type="dxa"/>
            <w:shd w:val="clear" w:color="auto" w:fill="019E59"/>
          </w:tcPr>
          <w:p w14:paraId="6C367C7E" w14:textId="77777777" w:rsidR="00F17350" w:rsidRPr="00DD6125" w:rsidRDefault="00F17350" w:rsidP="00DD6125">
            <w:pPr>
              <w:pStyle w:val="TableParagraph"/>
              <w:spacing w:line="480" w:lineRule="auto"/>
              <w:ind w:left="110"/>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Item</w:t>
            </w:r>
          </w:p>
        </w:tc>
        <w:tc>
          <w:tcPr>
            <w:tcW w:w="6336" w:type="dxa"/>
            <w:shd w:val="clear" w:color="auto" w:fill="019E59"/>
          </w:tcPr>
          <w:p w14:paraId="0152CBAA" w14:textId="77777777" w:rsidR="00F17350" w:rsidRPr="00DD6125" w:rsidRDefault="00F17350" w:rsidP="00DD6125">
            <w:pPr>
              <w:pStyle w:val="TableParagraph"/>
              <w:spacing w:line="480" w:lineRule="auto"/>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Description</w:t>
            </w:r>
          </w:p>
        </w:tc>
      </w:tr>
      <w:tr w:rsidR="00F17350" w:rsidRPr="00DD6125" w14:paraId="684AFB37" w14:textId="77777777" w:rsidTr="00DD5EB9">
        <w:trPr>
          <w:trHeight w:val="225"/>
        </w:trPr>
        <w:tc>
          <w:tcPr>
            <w:tcW w:w="1886" w:type="dxa"/>
          </w:tcPr>
          <w:p w14:paraId="3F32661D" w14:textId="77777777" w:rsidR="00F17350" w:rsidRPr="00DD6125" w:rsidRDefault="00F17350" w:rsidP="00DD6125">
            <w:pPr>
              <w:pStyle w:val="TableParagraph"/>
              <w:spacing w:line="480" w:lineRule="auto"/>
              <w:ind w:left="110"/>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lastRenderedPageBreak/>
              <w:t>Type</w:t>
            </w:r>
          </w:p>
        </w:tc>
        <w:tc>
          <w:tcPr>
            <w:tcW w:w="6336" w:type="dxa"/>
          </w:tcPr>
          <w:p w14:paraId="0B8429F9" w14:textId="77777777" w:rsidR="00F17350" w:rsidRPr="00DD6125" w:rsidRDefault="00F17350" w:rsidP="00DD6125">
            <w:pPr>
              <w:pStyle w:val="TableParagraph"/>
              <w:spacing w:line="480" w:lineRule="auto"/>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Laptop Computer</w:t>
            </w:r>
          </w:p>
        </w:tc>
      </w:tr>
      <w:tr w:rsidR="00F17350" w:rsidRPr="00DD6125" w14:paraId="3B57F1BE" w14:textId="77777777" w:rsidTr="00DD5EB9">
        <w:trPr>
          <w:trHeight w:val="230"/>
        </w:trPr>
        <w:tc>
          <w:tcPr>
            <w:tcW w:w="1886" w:type="dxa"/>
            <w:shd w:val="clear" w:color="auto" w:fill="F2F2F2"/>
          </w:tcPr>
          <w:p w14:paraId="1F944AF1" w14:textId="77777777" w:rsidR="00F17350" w:rsidRPr="00DD6125" w:rsidRDefault="00F17350" w:rsidP="00DD6125">
            <w:pPr>
              <w:pStyle w:val="TableParagraph"/>
              <w:spacing w:line="480" w:lineRule="auto"/>
              <w:ind w:left="110"/>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Make</w:t>
            </w:r>
          </w:p>
        </w:tc>
        <w:tc>
          <w:tcPr>
            <w:tcW w:w="6336" w:type="dxa"/>
            <w:shd w:val="clear" w:color="auto" w:fill="F2F2F2"/>
          </w:tcPr>
          <w:p w14:paraId="170BD0DA" w14:textId="25857A0C" w:rsidR="00F17350" w:rsidRPr="00DD6125" w:rsidRDefault="00F17350" w:rsidP="00DD6125">
            <w:pPr>
              <w:pStyle w:val="TableParagraph"/>
              <w:spacing w:line="480" w:lineRule="auto"/>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 xml:space="preserve">Dell </w:t>
            </w:r>
            <w:r w:rsidR="000E71FE" w:rsidRPr="00DD6125">
              <w:rPr>
                <w:rFonts w:asciiTheme="minorHAnsi" w:eastAsia="Times New Roman" w:hAnsiTheme="minorHAnsi" w:cstheme="minorHAnsi"/>
                <w:sz w:val="28"/>
                <w:szCs w:val="28"/>
              </w:rPr>
              <w:t>Inc</w:t>
            </w:r>
          </w:p>
        </w:tc>
      </w:tr>
      <w:tr w:rsidR="00F17350" w:rsidRPr="00DD6125" w14:paraId="00581D47" w14:textId="77777777" w:rsidTr="00DD5EB9">
        <w:trPr>
          <w:trHeight w:val="230"/>
        </w:trPr>
        <w:tc>
          <w:tcPr>
            <w:tcW w:w="1886" w:type="dxa"/>
          </w:tcPr>
          <w:p w14:paraId="37E1E8DB" w14:textId="0E7D3DF5" w:rsidR="00F17350" w:rsidRPr="00DD6125" w:rsidRDefault="00004751" w:rsidP="00DD6125">
            <w:pPr>
              <w:pStyle w:val="TableParagraph"/>
              <w:spacing w:line="480" w:lineRule="auto"/>
              <w:ind w:left="110"/>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Model</w:t>
            </w:r>
          </w:p>
        </w:tc>
        <w:tc>
          <w:tcPr>
            <w:tcW w:w="6336" w:type="dxa"/>
          </w:tcPr>
          <w:p w14:paraId="70AEE36F" w14:textId="16493053" w:rsidR="00F17350" w:rsidRPr="00DD6125" w:rsidRDefault="00B30D82" w:rsidP="00DD6125">
            <w:pPr>
              <w:pStyle w:val="TableParagraph"/>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Latitude E6430</w:t>
            </w:r>
          </w:p>
        </w:tc>
      </w:tr>
      <w:tr w:rsidR="00F17350" w:rsidRPr="00DD6125" w14:paraId="1D4A55A8" w14:textId="77777777" w:rsidTr="00DD5EB9">
        <w:trPr>
          <w:trHeight w:val="230"/>
        </w:trPr>
        <w:tc>
          <w:tcPr>
            <w:tcW w:w="1886" w:type="dxa"/>
          </w:tcPr>
          <w:p w14:paraId="4F67DB53" w14:textId="77777777" w:rsidR="00F17350" w:rsidRPr="00DD6125" w:rsidRDefault="00F17350" w:rsidP="00DD6125">
            <w:pPr>
              <w:pStyle w:val="TableParagraph"/>
              <w:spacing w:line="480" w:lineRule="auto"/>
              <w:ind w:left="110"/>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Name</w:t>
            </w:r>
          </w:p>
        </w:tc>
        <w:tc>
          <w:tcPr>
            <w:tcW w:w="6336" w:type="dxa"/>
          </w:tcPr>
          <w:p w14:paraId="5E55D146" w14:textId="77777777" w:rsidR="00F17350" w:rsidRPr="00DD6125" w:rsidRDefault="00F17350" w:rsidP="00DD6125">
            <w:pPr>
              <w:pStyle w:val="TableParagraph"/>
              <w:spacing w:line="480" w:lineRule="auto"/>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DESKTOP-PM6C56D</w:t>
            </w:r>
          </w:p>
        </w:tc>
      </w:tr>
      <w:tr w:rsidR="00F17350" w:rsidRPr="00DD6125" w14:paraId="6BFE27FD" w14:textId="77777777" w:rsidTr="00DD5EB9">
        <w:trPr>
          <w:trHeight w:val="230"/>
        </w:trPr>
        <w:tc>
          <w:tcPr>
            <w:tcW w:w="1886" w:type="dxa"/>
          </w:tcPr>
          <w:p w14:paraId="47C4BEBC" w14:textId="77777777" w:rsidR="00F17350" w:rsidRPr="00DD6125" w:rsidRDefault="00F17350" w:rsidP="00DD6125">
            <w:pPr>
              <w:pStyle w:val="TableParagraph"/>
              <w:spacing w:line="480" w:lineRule="auto"/>
              <w:ind w:left="110"/>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Processor</w:t>
            </w:r>
          </w:p>
        </w:tc>
        <w:tc>
          <w:tcPr>
            <w:tcW w:w="6336" w:type="dxa"/>
          </w:tcPr>
          <w:p w14:paraId="61D60EAF" w14:textId="77777777" w:rsidR="00F17350" w:rsidRPr="00DD6125" w:rsidRDefault="00F17350" w:rsidP="00DD6125">
            <w:pPr>
              <w:pStyle w:val="TableParagraph"/>
              <w:spacing w:line="480" w:lineRule="auto"/>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AMD64</w:t>
            </w:r>
          </w:p>
        </w:tc>
      </w:tr>
      <w:tr w:rsidR="00F17350" w:rsidRPr="00DD6125" w14:paraId="5E35C6B0" w14:textId="77777777" w:rsidTr="00DD5EB9">
        <w:trPr>
          <w:trHeight w:val="230"/>
        </w:trPr>
        <w:tc>
          <w:tcPr>
            <w:tcW w:w="1886" w:type="dxa"/>
          </w:tcPr>
          <w:p w14:paraId="1050FBA4" w14:textId="77777777" w:rsidR="00F17350" w:rsidRPr="00DD6125" w:rsidRDefault="00F17350" w:rsidP="00DD6125">
            <w:pPr>
              <w:pStyle w:val="TableParagraph"/>
              <w:spacing w:line="480" w:lineRule="auto"/>
              <w:ind w:left="110"/>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Device ID</w:t>
            </w:r>
          </w:p>
        </w:tc>
        <w:tc>
          <w:tcPr>
            <w:tcW w:w="6336" w:type="dxa"/>
          </w:tcPr>
          <w:tbl>
            <w:tblPr>
              <w:tblpPr w:leftFromText="45" w:rightFromText="45" w:vertAnchor="text"/>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3914"/>
            </w:tblGrid>
            <w:tr w:rsidR="000E71FE" w:rsidRPr="00DD6125" w14:paraId="0AD41770" w14:textId="77777777" w:rsidTr="000E71FE">
              <w:trPr>
                <w:tblCellSpacing w:w="15" w:type="dxa"/>
              </w:trPr>
              <w:tc>
                <w:tcPr>
                  <w:tcW w:w="36" w:type="dxa"/>
                  <w:vAlign w:val="center"/>
                  <w:hideMark/>
                </w:tcPr>
                <w:p w14:paraId="3834B58B" w14:textId="77777777" w:rsidR="000E71FE" w:rsidRPr="00DD6125" w:rsidRDefault="000E71FE" w:rsidP="00DD6125">
                  <w:pPr>
                    <w:spacing w:after="0" w:line="240" w:lineRule="auto"/>
                    <w:jc w:val="both"/>
                    <w:rPr>
                      <w:rFonts w:eastAsia="Times New Roman" w:cstheme="minorHAnsi"/>
                      <w:sz w:val="28"/>
                      <w:szCs w:val="28"/>
                      <w:lang w:val="en-US"/>
                    </w:rPr>
                  </w:pPr>
                </w:p>
              </w:tc>
              <w:tc>
                <w:tcPr>
                  <w:tcW w:w="3869" w:type="dxa"/>
                  <w:vAlign w:val="center"/>
                  <w:hideMark/>
                </w:tcPr>
                <w:p w14:paraId="59256658" w14:textId="49C1ECF0" w:rsidR="000E71FE" w:rsidRPr="00DD6125" w:rsidRDefault="000E71FE" w:rsidP="00DD6125">
                  <w:pPr>
                    <w:spacing w:after="0" w:line="240" w:lineRule="auto"/>
                    <w:jc w:val="both"/>
                    <w:rPr>
                      <w:rFonts w:eastAsia="Times New Roman" w:cstheme="minorHAnsi"/>
                      <w:sz w:val="28"/>
                      <w:szCs w:val="28"/>
                      <w:lang w:val="en-US"/>
                    </w:rPr>
                  </w:pPr>
                  <w:r w:rsidRPr="00DD6125">
                    <w:rPr>
                      <w:rFonts w:eastAsia="Times New Roman" w:cstheme="minorHAnsi"/>
                      <w:sz w:val="28"/>
                      <w:szCs w:val="28"/>
                      <w:lang w:val="en-US"/>
                    </w:rPr>
                    <w:t>c9efaa8b-5b26-465f-a6f9-272fdbf8bcf8</w:t>
                  </w:r>
                </w:p>
              </w:tc>
            </w:tr>
          </w:tbl>
          <w:p w14:paraId="0DD27742" w14:textId="7BE26B20" w:rsidR="00F17350" w:rsidRPr="00DD6125" w:rsidRDefault="00F17350" w:rsidP="00DD6125">
            <w:pPr>
              <w:pStyle w:val="TableParagraph"/>
              <w:spacing w:line="480" w:lineRule="auto"/>
              <w:jc w:val="both"/>
              <w:rPr>
                <w:rFonts w:asciiTheme="minorHAnsi" w:eastAsia="Times New Roman" w:hAnsiTheme="minorHAnsi" w:cstheme="minorHAnsi"/>
                <w:sz w:val="28"/>
                <w:szCs w:val="28"/>
              </w:rPr>
            </w:pPr>
          </w:p>
        </w:tc>
      </w:tr>
      <w:tr w:rsidR="00F17350" w:rsidRPr="00DD6125" w14:paraId="1973C809" w14:textId="77777777" w:rsidTr="00DD5EB9">
        <w:trPr>
          <w:trHeight w:val="460"/>
        </w:trPr>
        <w:tc>
          <w:tcPr>
            <w:tcW w:w="1886" w:type="dxa"/>
            <w:shd w:val="clear" w:color="auto" w:fill="F2F2F2"/>
          </w:tcPr>
          <w:p w14:paraId="5014321E" w14:textId="77777777" w:rsidR="00F17350" w:rsidRPr="00DD6125" w:rsidRDefault="00F17350" w:rsidP="00DD6125">
            <w:pPr>
              <w:pStyle w:val="TableParagraph"/>
              <w:spacing w:line="480" w:lineRule="auto"/>
              <w:ind w:left="110" w:right="412"/>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System Date &amp; Time</w:t>
            </w:r>
          </w:p>
        </w:tc>
        <w:tc>
          <w:tcPr>
            <w:tcW w:w="6336" w:type="dxa"/>
            <w:shd w:val="clear" w:color="auto" w:fill="F2F2F2"/>
          </w:tcPr>
          <w:p w14:paraId="31D37D1E" w14:textId="77777777" w:rsidR="00F17350" w:rsidRPr="00DD6125" w:rsidRDefault="00F17350" w:rsidP="00DD6125">
            <w:pPr>
              <w:pStyle w:val="TableParagraph"/>
              <w:spacing w:before="114" w:line="480" w:lineRule="auto"/>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Fri Apr 6 12:50:44 2018</w:t>
            </w:r>
          </w:p>
        </w:tc>
      </w:tr>
      <w:tr w:rsidR="00F17350" w:rsidRPr="00DD6125" w14:paraId="649CFD52" w14:textId="77777777" w:rsidTr="00DD5EB9">
        <w:trPr>
          <w:trHeight w:val="460"/>
        </w:trPr>
        <w:tc>
          <w:tcPr>
            <w:tcW w:w="1886" w:type="dxa"/>
          </w:tcPr>
          <w:p w14:paraId="09CDB679" w14:textId="77777777" w:rsidR="00F17350" w:rsidRPr="00DD6125" w:rsidRDefault="00F17350" w:rsidP="00DD6125">
            <w:pPr>
              <w:pStyle w:val="TableParagraph"/>
              <w:spacing w:line="480" w:lineRule="auto"/>
              <w:ind w:left="110" w:right="289"/>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Accurate Date &amp; Time</w:t>
            </w:r>
          </w:p>
        </w:tc>
        <w:tc>
          <w:tcPr>
            <w:tcW w:w="6336" w:type="dxa"/>
          </w:tcPr>
          <w:p w14:paraId="33DDF216" w14:textId="77777777" w:rsidR="00F17350" w:rsidRPr="00DD6125" w:rsidRDefault="00F17350" w:rsidP="00DD6125">
            <w:pPr>
              <w:pStyle w:val="TableParagraph"/>
              <w:spacing w:before="114" w:line="480" w:lineRule="auto"/>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Fri Apr 6 12:50:44 2018</w:t>
            </w:r>
          </w:p>
        </w:tc>
      </w:tr>
    </w:tbl>
    <w:p w14:paraId="2C018A68" w14:textId="64FB74BE" w:rsidR="002E7D52" w:rsidRPr="00DD6125" w:rsidRDefault="002E7D52" w:rsidP="00DD6125">
      <w:pPr>
        <w:spacing w:before="240" w:line="480" w:lineRule="auto"/>
        <w:jc w:val="both"/>
        <w:rPr>
          <w:rFonts w:eastAsia="Times New Roman" w:cstheme="minorHAnsi"/>
          <w:sz w:val="28"/>
          <w:szCs w:val="28"/>
          <w:lang w:val="en-US"/>
        </w:rPr>
      </w:pPr>
    </w:p>
    <w:p w14:paraId="15CDA9B1" w14:textId="2FAB9D96" w:rsidR="00F17350" w:rsidRPr="00E81ED7" w:rsidRDefault="004048CD" w:rsidP="00DD6125">
      <w:pPr>
        <w:pStyle w:val="ListParagraph"/>
        <w:numPr>
          <w:ilvl w:val="1"/>
          <w:numId w:val="7"/>
        </w:numPr>
        <w:spacing w:line="480" w:lineRule="auto"/>
        <w:jc w:val="both"/>
        <w:rPr>
          <w:rFonts w:eastAsia="Times New Roman" w:cstheme="minorHAnsi"/>
          <w:b/>
          <w:bCs/>
          <w:sz w:val="28"/>
          <w:szCs w:val="28"/>
          <w:lang w:val="en-US"/>
        </w:rPr>
      </w:pPr>
      <w:bookmarkStart w:id="8" w:name="_TOC_250003"/>
      <w:r w:rsidRPr="00E81ED7">
        <w:rPr>
          <w:rFonts w:eastAsia="Times New Roman" w:cstheme="minorHAnsi"/>
          <w:b/>
          <w:bCs/>
          <w:sz w:val="28"/>
          <w:szCs w:val="28"/>
          <w:lang w:val="en-US"/>
        </w:rPr>
        <w:t>Exhibit MDX/E1</w:t>
      </w:r>
      <w:r w:rsidR="00F17350" w:rsidRPr="00E81ED7">
        <w:rPr>
          <w:rFonts w:eastAsia="Times New Roman" w:cstheme="minorHAnsi"/>
          <w:b/>
          <w:bCs/>
          <w:sz w:val="28"/>
          <w:szCs w:val="28"/>
          <w:lang w:val="en-US"/>
        </w:rPr>
        <w:t xml:space="preserve"> </w:t>
      </w:r>
      <w:bookmarkEnd w:id="8"/>
      <w:r w:rsidR="00F17350" w:rsidRPr="00E81ED7">
        <w:rPr>
          <w:rFonts w:eastAsia="Times New Roman" w:cstheme="minorHAnsi"/>
          <w:b/>
          <w:bCs/>
          <w:sz w:val="28"/>
          <w:szCs w:val="28"/>
          <w:lang w:val="en-US"/>
        </w:rPr>
        <w:t>Imaging</w:t>
      </w:r>
    </w:p>
    <w:p w14:paraId="0DF3AFCA" w14:textId="5A262FB8" w:rsidR="00F17350" w:rsidRPr="00DD6125" w:rsidRDefault="00F17350" w:rsidP="00DD6125">
      <w:pPr>
        <w:pStyle w:val="ListParagraph"/>
        <w:widowControl w:val="0"/>
        <w:numPr>
          <w:ilvl w:val="2"/>
          <w:numId w:val="8"/>
        </w:numPr>
        <w:tabs>
          <w:tab w:val="left" w:pos="951"/>
        </w:tabs>
        <w:autoSpaceDE w:val="0"/>
        <w:autoSpaceDN w:val="0"/>
        <w:spacing w:after="0" w:line="480" w:lineRule="auto"/>
        <w:ind w:right="231"/>
        <w:jc w:val="both"/>
        <w:rPr>
          <w:rFonts w:eastAsia="Times New Roman" w:cstheme="minorHAnsi"/>
          <w:sz w:val="28"/>
          <w:szCs w:val="28"/>
          <w:lang w:val="en-US"/>
        </w:rPr>
      </w:pPr>
      <w:r w:rsidRPr="00DD6125">
        <w:rPr>
          <w:rFonts w:eastAsia="Times New Roman" w:cstheme="minorHAnsi"/>
          <w:sz w:val="28"/>
          <w:szCs w:val="28"/>
          <w:lang w:val="en-US"/>
        </w:rPr>
        <w:t>A Forensic image was</w:t>
      </w:r>
      <w:r w:rsidR="00075A8C">
        <w:rPr>
          <w:rFonts w:eastAsia="Times New Roman" w:cstheme="minorHAnsi"/>
          <w:sz w:val="28"/>
          <w:szCs w:val="28"/>
          <w:lang w:val="en-US"/>
        </w:rPr>
        <w:t xml:space="preserve"> </w:t>
      </w:r>
      <w:r w:rsidRPr="00DD6125">
        <w:rPr>
          <w:rFonts w:eastAsia="Times New Roman" w:cstheme="minorHAnsi"/>
          <w:sz w:val="28"/>
          <w:szCs w:val="28"/>
          <w:lang w:val="en-US"/>
        </w:rPr>
        <w:t xml:space="preserve">made of the exhibit using </w:t>
      </w:r>
      <w:r w:rsidR="00095C45" w:rsidRPr="00DD6125">
        <w:rPr>
          <w:rFonts w:eastAsia="Times New Roman" w:cstheme="minorHAnsi"/>
          <w:sz w:val="28"/>
          <w:szCs w:val="28"/>
          <w:lang w:val="en-US"/>
        </w:rPr>
        <w:t xml:space="preserve">FTK Imager </w:t>
      </w:r>
      <w:r w:rsidR="000F36A4" w:rsidRPr="00DD6125">
        <w:rPr>
          <w:rFonts w:eastAsia="Times New Roman" w:cstheme="minorHAnsi"/>
          <w:sz w:val="28"/>
          <w:szCs w:val="28"/>
          <w:lang w:val="en-US"/>
        </w:rPr>
        <w:t xml:space="preserve">version </w:t>
      </w:r>
      <w:r w:rsidR="00095C45" w:rsidRPr="00DD6125">
        <w:rPr>
          <w:rFonts w:eastAsia="Times New Roman" w:cstheme="minorHAnsi"/>
          <w:sz w:val="28"/>
          <w:szCs w:val="28"/>
          <w:lang w:val="en-US"/>
        </w:rPr>
        <w:t>3.1.1.8</w:t>
      </w:r>
      <w:r w:rsidRPr="00DD6125">
        <w:rPr>
          <w:rFonts w:eastAsia="Times New Roman" w:cstheme="minorHAnsi"/>
          <w:sz w:val="28"/>
          <w:szCs w:val="28"/>
          <w:lang w:val="en-US"/>
        </w:rPr>
        <w:t>, and a Tableau write-protected IDE Forensic Bridge – write protection is used to prevent any modification to the data contained on the exhibit. Upon completion of a Forensic Image a unique digital signature is produced, this can be recreated at any point to verify that the Forensic image has not been altered - this is referred to as an MD5 hash. Details of the MD5 hash are provided in Table 3.</w:t>
      </w:r>
    </w:p>
    <w:p w14:paraId="58AB8C9B" w14:textId="77777777" w:rsidR="00F17350" w:rsidRPr="00DD6125" w:rsidRDefault="00F17350" w:rsidP="00DD6125">
      <w:pPr>
        <w:widowControl w:val="0"/>
        <w:tabs>
          <w:tab w:val="left" w:pos="951"/>
        </w:tabs>
        <w:autoSpaceDE w:val="0"/>
        <w:autoSpaceDN w:val="0"/>
        <w:spacing w:after="0" w:line="480" w:lineRule="auto"/>
        <w:ind w:right="231"/>
        <w:jc w:val="both"/>
        <w:rPr>
          <w:rFonts w:eastAsia="Times New Roman" w:cstheme="minorHAnsi"/>
          <w:sz w:val="28"/>
          <w:szCs w:val="28"/>
          <w:lang w:val="en-US"/>
        </w:rPr>
      </w:pPr>
    </w:p>
    <w:p w14:paraId="483E074D" w14:textId="25F8E6CA" w:rsidR="00F17350" w:rsidRPr="00E81ED7" w:rsidRDefault="00F17350" w:rsidP="00DD6125">
      <w:pPr>
        <w:spacing w:before="196" w:after="5" w:line="480" w:lineRule="auto"/>
        <w:ind w:left="951"/>
        <w:jc w:val="both"/>
        <w:rPr>
          <w:rFonts w:eastAsia="Times New Roman" w:cstheme="minorHAnsi"/>
          <w:b/>
          <w:bCs/>
          <w:sz w:val="28"/>
          <w:szCs w:val="28"/>
          <w:lang w:val="en-US"/>
        </w:rPr>
      </w:pPr>
      <w:r w:rsidRPr="00E81ED7">
        <w:rPr>
          <w:rFonts w:eastAsia="Times New Roman" w:cstheme="minorHAnsi"/>
          <w:b/>
          <w:bCs/>
          <w:sz w:val="28"/>
          <w:szCs w:val="28"/>
          <w:lang w:val="en-US"/>
        </w:rPr>
        <w:t>Table 3 Exhibit</w:t>
      </w:r>
      <w:r w:rsidR="004048CD" w:rsidRPr="00E81ED7">
        <w:rPr>
          <w:rFonts w:eastAsia="Times New Roman" w:cstheme="minorHAnsi"/>
          <w:b/>
          <w:bCs/>
          <w:sz w:val="28"/>
          <w:szCs w:val="28"/>
          <w:lang w:val="en-US"/>
        </w:rPr>
        <w:t xml:space="preserve"> MDX/E1</w:t>
      </w:r>
      <w:r w:rsidRPr="00E81ED7">
        <w:rPr>
          <w:rFonts w:eastAsia="Times New Roman" w:cstheme="minorHAnsi"/>
          <w:b/>
          <w:bCs/>
          <w:sz w:val="28"/>
          <w:szCs w:val="28"/>
          <w:lang w:val="en-US"/>
        </w:rPr>
        <w:t xml:space="preserve"> </w:t>
      </w:r>
      <w:r w:rsidR="004048CD" w:rsidRPr="00E81ED7">
        <w:rPr>
          <w:rFonts w:eastAsia="Times New Roman" w:cstheme="minorHAnsi"/>
          <w:b/>
          <w:bCs/>
          <w:sz w:val="28"/>
          <w:szCs w:val="28"/>
          <w:lang w:val="en-US"/>
        </w:rPr>
        <w:t>MD5 Hash details</w:t>
      </w:r>
    </w:p>
    <w:tbl>
      <w:tblPr>
        <w:tblW w:w="0" w:type="auto"/>
        <w:tblInd w:w="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5"/>
        <w:gridCol w:w="5645"/>
        <w:gridCol w:w="1195"/>
      </w:tblGrid>
      <w:tr w:rsidR="00F17350" w:rsidRPr="00DD6125" w14:paraId="2E689CBE" w14:textId="77777777" w:rsidTr="00DD5EB9">
        <w:trPr>
          <w:trHeight w:val="230"/>
        </w:trPr>
        <w:tc>
          <w:tcPr>
            <w:tcW w:w="1445" w:type="dxa"/>
            <w:shd w:val="clear" w:color="auto" w:fill="019E59"/>
          </w:tcPr>
          <w:p w14:paraId="0EAAEB85" w14:textId="77777777" w:rsidR="00F17350" w:rsidRPr="00DD6125" w:rsidRDefault="00F17350" w:rsidP="00DD6125">
            <w:pPr>
              <w:pStyle w:val="TableParagraph"/>
              <w:spacing w:line="480" w:lineRule="auto"/>
              <w:ind w:left="110"/>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Hash Type</w:t>
            </w:r>
          </w:p>
        </w:tc>
        <w:tc>
          <w:tcPr>
            <w:tcW w:w="5645" w:type="dxa"/>
            <w:shd w:val="clear" w:color="auto" w:fill="019E59"/>
          </w:tcPr>
          <w:p w14:paraId="4E19F8ED" w14:textId="77777777" w:rsidR="00F17350" w:rsidRPr="00DD6125" w:rsidRDefault="00F17350" w:rsidP="00DD6125">
            <w:pPr>
              <w:pStyle w:val="TableParagraph"/>
              <w:spacing w:line="480" w:lineRule="auto"/>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MD5 Hash</w:t>
            </w:r>
          </w:p>
        </w:tc>
        <w:tc>
          <w:tcPr>
            <w:tcW w:w="1195" w:type="dxa"/>
            <w:shd w:val="clear" w:color="auto" w:fill="019E59"/>
          </w:tcPr>
          <w:p w14:paraId="556F6AFF" w14:textId="77777777" w:rsidR="00F17350" w:rsidRPr="00DD6125" w:rsidRDefault="00F17350" w:rsidP="00DD6125">
            <w:pPr>
              <w:pStyle w:val="TableParagraph"/>
              <w:spacing w:line="480" w:lineRule="auto"/>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Note</w:t>
            </w:r>
          </w:p>
        </w:tc>
      </w:tr>
      <w:tr w:rsidR="00F17350" w:rsidRPr="00DD6125" w14:paraId="1EFBFB98" w14:textId="77777777" w:rsidTr="00DD5EB9">
        <w:trPr>
          <w:trHeight w:val="230"/>
        </w:trPr>
        <w:tc>
          <w:tcPr>
            <w:tcW w:w="1445" w:type="dxa"/>
          </w:tcPr>
          <w:p w14:paraId="7E51F245" w14:textId="77777777" w:rsidR="00F17350" w:rsidRPr="00DD6125" w:rsidRDefault="00F17350" w:rsidP="00DD6125">
            <w:pPr>
              <w:pStyle w:val="TableParagraph"/>
              <w:spacing w:line="480" w:lineRule="auto"/>
              <w:ind w:left="110"/>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Acquisition</w:t>
            </w:r>
          </w:p>
        </w:tc>
        <w:tc>
          <w:tcPr>
            <w:tcW w:w="5645" w:type="dxa"/>
          </w:tcPr>
          <w:p w14:paraId="28C84BAF" w14:textId="77777777" w:rsidR="00F17350" w:rsidRPr="00DD6125" w:rsidRDefault="00F17350" w:rsidP="00DD6125">
            <w:pPr>
              <w:pStyle w:val="TableParagraph"/>
              <w:spacing w:line="480" w:lineRule="auto"/>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7af48fa65519e84246b1729e5b68f140</w:t>
            </w:r>
          </w:p>
        </w:tc>
        <w:tc>
          <w:tcPr>
            <w:tcW w:w="1195" w:type="dxa"/>
            <w:vMerge w:val="restart"/>
          </w:tcPr>
          <w:p w14:paraId="270C53EA" w14:textId="77777777" w:rsidR="00F17350" w:rsidRPr="00DD6125" w:rsidRDefault="00F17350" w:rsidP="00DD6125">
            <w:pPr>
              <w:pStyle w:val="TableParagraph"/>
              <w:spacing w:before="119" w:line="480" w:lineRule="auto"/>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Match</w:t>
            </w:r>
          </w:p>
        </w:tc>
      </w:tr>
      <w:tr w:rsidR="00F17350" w:rsidRPr="00DD6125" w14:paraId="26535345" w14:textId="77777777" w:rsidTr="00DD5EB9">
        <w:trPr>
          <w:trHeight w:val="230"/>
        </w:trPr>
        <w:tc>
          <w:tcPr>
            <w:tcW w:w="1445" w:type="dxa"/>
          </w:tcPr>
          <w:p w14:paraId="43EFC9EA" w14:textId="77777777" w:rsidR="00F17350" w:rsidRPr="00DD6125" w:rsidRDefault="00F17350" w:rsidP="00DD6125">
            <w:pPr>
              <w:pStyle w:val="TableParagraph"/>
              <w:spacing w:line="480" w:lineRule="auto"/>
              <w:ind w:left="110"/>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Verification</w:t>
            </w:r>
          </w:p>
        </w:tc>
        <w:tc>
          <w:tcPr>
            <w:tcW w:w="5645" w:type="dxa"/>
          </w:tcPr>
          <w:p w14:paraId="6121EBB9" w14:textId="77777777" w:rsidR="00F17350" w:rsidRPr="00DD6125" w:rsidRDefault="00F17350" w:rsidP="00DD6125">
            <w:pPr>
              <w:pStyle w:val="TableParagraph"/>
              <w:spacing w:line="480" w:lineRule="auto"/>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7af48fa65519e84246b1729e5b68f140</w:t>
            </w:r>
          </w:p>
        </w:tc>
        <w:tc>
          <w:tcPr>
            <w:tcW w:w="1195" w:type="dxa"/>
            <w:vMerge/>
            <w:tcBorders>
              <w:top w:val="nil"/>
            </w:tcBorders>
          </w:tcPr>
          <w:p w14:paraId="6D5D109D" w14:textId="77777777" w:rsidR="00F17350" w:rsidRPr="00DD6125" w:rsidRDefault="00F17350" w:rsidP="00DD6125">
            <w:pPr>
              <w:spacing w:line="480" w:lineRule="auto"/>
              <w:jc w:val="both"/>
              <w:rPr>
                <w:rFonts w:eastAsia="Times New Roman" w:cstheme="minorHAnsi"/>
                <w:sz w:val="28"/>
                <w:szCs w:val="28"/>
                <w:lang w:val="en-US"/>
              </w:rPr>
            </w:pPr>
          </w:p>
        </w:tc>
      </w:tr>
    </w:tbl>
    <w:p w14:paraId="65AE37D6" w14:textId="77777777" w:rsidR="00F17350" w:rsidRPr="00DD6125" w:rsidRDefault="00F17350" w:rsidP="00DD6125">
      <w:pPr>
        <w:widowControl w:val="0"/>
        <w:tabs>
          <w:tab w:val="left" w:pos="951"/>
        </w:tabs>
        <w:autoSpaceDE w:val="0"/>
        <w:autoSpaceDN w:val="0"/>
        <w:spacing w:after="0" w:line="480" w:lineRule="auto"/>
        <w:ind w:right="231"/>
        <w:jc w:val="both"/>
        <w:rPr>
          <w:rFonts w:eastAsia="Times New Roman" w:cstheme="minorHAnsi"/>
          <w:sz w:val="28"/>
          <w:szCs w:val="28"/>
          <w:lang w:val="en-US"/>
        </w:rPr>
        <w:sectPr w:rsidR="00F17350" w:rsidRPr="00DD6125">
          <w:footerReference w:type="default" r:id="rId11"/>
          <w:pgSz w:w="11900" w:h="16840"/>
          <w:pgMar w:top="1200" w:right="1200" w:bottom="280" w:left="1340" w:header="720" w:footer="720" w:gutter="0"/>
          <w:cols w:space="720"/>
        </w:sectPr>
      </w:pPr>
    </w:p>
    <w:p w14:paraId="4F22C7FE" w14:textId="2090D39F" w:rsidR="00F17350" w:rsidRPr="00E81ED7" w:rsidRDefault="00F17350" w:rsidP="00DD6125">
      <w:pPr>
        <w:pStyle w:val="ListParagraph"/>
        <w:numPr>
          <w:ilvl w:val="0"/>
          <w:numId w:val="7"/>
        </w:numPr>
        <w:spacing w:line="480" w:lineRule="auto"/>
        <w:jc w:val="both"/>
        <w:rPr>
          <w:rFonts w:eastAsia="Times New Roman" w:cstheme="minorHAnsi"/>
          <w:b/>
          <w:bCs/>
          <w:sz w:val="28"/>
          <w:szCs w:val="28"/>
          <w:lang w:val="en-US"/>
        </w:rPr>
      </w:pPr>
      <w:r w:rsidRPr="00E81ED7">
        <w:rPr>
          <w:rFonts w:eastAsia="Times New Roman" w:cstheme="minorHAnsi"/>
          <w:b/>
          <w:bCs/>
          <w:sz w:val="28"/>
          <w:szCs w:val="28"/>
          <w:lang w:val="en-US"/>
        </w:rPr>
        <w:lastRenderedPageBreak/>
        <w:t xml:space="preserve">Exhibit </w:t>
      </w:r>
      <w:r w:rsidR="00F15A4C" w:rsidRPr="00E81ED7">
        <w:rPr>
          <w:rFonts w:eastAsia="Times New Roman" w:cstheme="minorHAnsi"/>
          <w:b/>
          <w:bCs/>
          <w:sz w:val="28"/>
          <w:szCs w:val="28"/>
          <w:lang w:val="en-US"/>
        </w:rPr>
        <w:t>MDX/E1</w:t>
      </w:r>
      <w:r w:rsidRPr="00E81ED7">
        <w:rPr>
          <w:rFonts w:eastAsia="Times New Roman" w:cstheme="minorHAnsi"/>
          <w:b/>
          <w:bCs/>
          <w:sz w:val="28"/>
          <w:szCs w:val="28"/>
          <w:lang w:val="en-US"/>
        </w:rPr>
        <w:t xml:space="preserve"> Analysis Results</w:t>
      </w:r>
    </w:p>
    <w:p w14:paraId="045F332B" w14:textId="77777777" w:rsidR="00F17350" w:rsidRPr="00DD6125" w:rsidRDefault="00F17350" w:rsidP="00DD6125">
      <w:pPr>
        <w:spacing w:line="480" w:lineRule="auto"/>
        <w:jc w:val="both"/>
        <w:rPr>
          <w:rFonts w:eastAsia="Times New Roman" w:cstheme="minorHAnsi"/>
          <w:sz w:val="28"/>
          <w:szCs w:val="28"/>
          <w:lang w:val="en-US"/>
        </w:rPr>
      </w:pPr>
      <w:bookmarkStart w:id="9" w:name="_TOC_250001"/>
      <w:r w:rsidRPr="00DD6125">
        <w:rPr>
          <w:rFonts w:eastAsia="Times New Roman" w:cstheme="minorHAnsi"/>
          <w:sz w:val="28"/>
          <w:szCs w:val="28"/>
          <w:lang w:val="en-US"/>
        </w:rPr>
        <w:t>5.1.</w:t>
      </w:r>
      <w:r w:rsidRPr="00DD6125">
        <w:rPr>
          <w:rFonts w:eastAsia="Times New Roman" w:cstheme="minorHAnsi"/>
          <w:sz w:val="28"/>
          <w:szCs w:val="28"/>
          <w:lang w:val="en-US"/>
        </w:rPr>
        <w:tab/>
      </w:r>
      <w:r w:rsidRPr="00CF2F66">
        <w:rPr>
          <w:rFonts w:eastAsia="Times New Roman" w:cstheme="minorHAnsi"/>
          <w:b/>
          <w:bCs/>
          <w:sz w:val="28"/>
          <w:szCs w:val="28"/>
          <w:lang w:val="en-US"/>
        </w:rPr>
        <w:t xml:space="preserve">Operating System </w:t>
      </w:r>
      <w:bookmarkEnd w:id="9"/>
      <w:r w:rsidRPr="00CF2F66">
        <w:rPr>
          <w:rFonts w:eastAsia="Times New Roman" w:cstheme="minorHAnsi"/>
          <w:b/>
          <w:bCs/>
          <w:sz w:val="28"/>
          <w:szCs w:val="28"/>
          <w:lang w:val="en-US"/>
        </w:rPr>
        <w:t>Details</w:t>
      </w:r>
    </w:p>
    <w:p w14:paraId="533AAE92" w14:textId="77777777" w:rsidR="00F17350" w:rsidRPr="00DD6125" w:rsidRDefault="00F17350" w:rsidP="00DD6125">
      <w:pPr>
        <w:pStyle w:val="ListParagraph"/>
        <w:widowControl w:val="0"/>
        <w:numPr>
          <w:ilvl w:val="2"/>
          <w:numId w:val="9"/>
        </w:numPr>
        <w:tabs>
          <w:tab w:val="left" w:pos="951"/>
        </w:tabs>
        <w:autoSpaceDE w:val="0"/>
        <w:autoSpaceDN w:val="0"/>
        <w:spacing w:after="0" w:line="480" w:lineRule="auto"/>
        <w:ind w:right="231"/>
        <w:jc w:val="both"/>
        <w:rPr>
          <w:rFonts w:eastAsia="Times New Roman" w:cstheme="minorHAnsi"/>
          <w:sz w:val="28"/>
          <w:szCs w:val="28"/>
          <w:lang w:val="en-US"/>
        </w:rPr>
      </w:pPr>
      <w:r w:rsidRPr="00DD6125">
        <w:rPr>
          <w:rFonts w:eastAsia="Times New Roman" w:cstheme="minorHAnsi"/>
          <w:sz w:val="28"/>
          <w:szCs w:val="28"/>
          <w:lang w:val="en-US"/>
        </w:rPr>
        <w:t>The currently installed Operating System details were recovered from the exhibit. These details are recorded in Table 4. This information shows that the computer has been active for the period 2nd January 1970 until 6th April 2018 by the suspect, Lone Wolf.</w:t>
      </w:r>
    </w:p>
    <w:p w14:paraId="0D47E87D" w14:textId="77777777" w:rsidR="00F17350" w:rsidRPr="00E81ED7" w:rsidRDefault="00F17350" w:rsidP="00DD6125">
      <w:pPr>
        <w:spacing w:before="195" w:line="480" w:lineRule="auto"/>
        <w:ind w:left="951"/>
        <w:jc w:val="both"/>
        <w:rPr>
          <w:rFonts w:eastAsia="Times New Roman" w:cstheme="minorHAnsi"/>
          <w:b/>
          <w:bCs/>
          <w:sz w:val="28"/>
          <w:szCs w:val="28"/>
          <w:lang w:val="en-US"/>
        </w:rPr>
      </w:pPr>
      <w:r w:rsidRPr="00E81ED7">
        <w:rPr>
          <w:rFonts w:eastAsia="Times New Roman" w:cstheme="minorHAnsi"/>
          <w:b/>
          <w:bCs/>
          <w:sz w:val="28"/>
          <w:szCs w:val="28"/>
          <w:lang w:val="en-US"/>
        </w:rPr>
        <w:t>Table 4 Operating System Details</w:t>
      </w:r>
    </w:p>
    <w:tbl>
      <w:tblPr>
        <w:tblW w:w="0" w:type="auto"/>
        <w:tblInd w:w="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0"/>
        <w:gridCol w:w="5813"/>
      </w:tblGrid>
      <w:tr w:rsidR="00F17350" w:rsidRPr="00DD6125" w14:paraId="70D4A148" w14:textId="77777777" w:rsidTr="00DD5EB9">
        <w:trPr>
          <w:trHeight w:val="230"/>
        </w:trPr>
        <w:tc>
          <w:tcPr>
            <w:tcW w:w="2410" w:type="dxa"/>
            <w:shd w:val="clear" w:color="auto" w:fill="019E59"/>
          </w:tcPr>
          <w:p w14:paraId="1AAEC7E6" w14:textId="77777777" w:rsidR="00F17350" w:rsidRPr="00DD6125" w:rsidRDefault="00F17350" w:rsidP="00DD6125">
            <w:pPr>
              <w:pStyle w:val="TableParagraph"/>
              <w:spacing w:line="480" w:lineRule="auto"/>
              <w:ind w:left="110"/>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Item</w:t>
            </w:r>
          </w:p>
        </w:tc>
        <w:tc>
          <w:tcPr>
            <w:tcW w:w="5813" w:type="dxa"/>
            <w:shd w:val="clear" w:color="auto" w:fill="019E59"/>
          </w:tcPr>
          <w:p w14:paraId="3E3776C8" w14:textId="77777777" w:rsidR="00F17350" w:rsidRPr="00DD6125" w:rsidRDefault="00F17350" w:rsidP="00DD6125">
            <w:pPr>
              <w:pStyle w:val="TableParagraph"/>
              <w:spacing w:line="480" w:lineRule="auto"/>
              <w:ind w:left="109"/>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Description</w:t>
            </w:r>
          </w:p>
        </w:tc>
      </w:tr>
      <w:tr w:rsidR="00F17350" w:rsidRPr="00DD6125" w14:paraId="03642CCB" w14:textId="77777777" w:rsidTr="00DD5EB9">
        <w:trPr>
          <w:trHeight w:val="230"/>
        </w:trPr>
        <w:tc>
          <w:tcPr>
            <w:tcW w:w="2410" w:type="dxa"/>
          </w:tcPr>
          <w:p w14:paraId="283C4410" w14:textId="77777777" w:rsidR="00F17350" w:rsidRPr="00DD6125" w:rsidRDefault="00F17350" w:rsidP="00DD6125">
            <w:pPr>
              <w:pStyle w:val="TableParagraph"/>
              <w:spacing w:line="480" w:lineRule="auto"/>
              <w:ind w:left="110"/>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Operating System</w:t>
            </w:r>
          </w:p>
        </w:tc>
        <w:tc>
          <w:tcPr>
            <w:tcW w:w="5813" w:type="dxa"/>
          </w:tcPr>
          <w:p w14:paraId="2B0BEBDC" w14:textId="77777777" w:rsidR="00F17350" w:rsidRPr="00DD6125" w:rsidRDefault="00F17350" w:rsidP="00DD6125">
            <w:pPr>
              <w:pStyle w:val="TableParagraph"/>
              <w:spacing w:line="480" w:lineRule="auto"/>
              <w:ind w:left="109"/>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Microsoft Windows 10 Education</w:t>
            </w:r>
          </w:p>
        </w:tc>
      </w:tr>
      <w:tr w:rsidR="00F17350" w:rsidRPr="00DD6125" w14:paraId="5326ECA9" w14:textId="77777777" w:rsidTr="00DD5EB9">
        <w:trPr>
          <w:trHeight w:val="230"/>
        </w:trPr>
        <w:tc>
          <w:tcPr>
            <w:tcW w:w="2410" w:type="dxa"/>
            <w:shd w:val="clear" w:color="auto" w:fill="F2F2F2"/>
          </w:tcPr>
          <w:p w14:paraId="3517215E" w14:textId="77777777" w:rsidR="00F17350" w:rsidRPr="00DD6125" w:rsidRDefault="00F17350" w:rsidP="00DD6125">
            <w:pPr>
              <w:pStyle w:val="TableParagraph"/>
              <w:spacing w:line="480" w:lineRule="auto"/>
              <w:ind w:left="110"/>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Installed</w:t>
            </w:r>
          </w:p>
        </w:tc>
        <w:tc>
          <w:tcPr>
            <w:tcW w:w="5813" w:type="dxa"/>
            <w:shd w:val="clear" w:color="auto" w:fill="F2F2F2"/>
          </w:tcPr>
          <w:p w14:paraId="5367E0C6" w14:textId="172E9685" w:rsidR="00F17350" w:rsidRPr="00DD6125" w:rsidRDefault="00F17350" w:rsidP="00DD6125">
            <w:pPr>
              <w:pStyle w:val="TableParagraph"/>
              <w:spacing w:line="480" w:lineRule="auto"/>
              <w:ind w:left="109"/>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2018-03-27 13:13:27 BST</w:t>
            </w:r>
          </w:p>
        </w:tc>
      </w:tr>
      <w:tr w:rsidR="00F17350" w:rsidRPr="00DD6125" w14:paraId="263D731B" w14:textId="77777777" w:rsidTr="00DD5EB9">
        <w:trPr>
          <w:trHeight w:val="230"/>
        </w:trPr>
        <w:tc>
          <w:tcPr>
            <w:tcW w:w="2410" w:type="dxa"/>
            <w:shd w:val="clear" w:color="auto" w:fill="F2F2F2"/>
          </w:tcPr>
          <w:p w14:paraId="1751FC58" w14:textId="77777777" w:rsidR="00F17350" w:rsidRPr="00DD6125" w:rsidRDefault="00F17350" w:rsidP="00DD6125">
            <w:pPr>
              <w:pStyle w:val="TableParagraph"/>
              <w:spacing w:line="480" w:lineRule="auto"/>
              <w:ind w:left="110"/>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Product Information</w:t>
            </w:r>
          </w:p>
        </w:tc>
        <w:tc>
          <w:tcPr>
            <w:tcW w:w="5813" w:type="dxa"/>
            <w:shd w:val="clear" w:color="auto" w:fill="F2F2F2"/>
          </w:tcPr>
          <w:p w14:paraId="3F4A737E" w14:textId="77777777" w:rsidR="00F17350" w:rsidRPr="00DD6125" w:rsidRDefault="00F17350" w:rsidP="00DD6125">
            <w:pPr>
              <w:pStyle w:val="TableParagraph"/>
              <w:spacing w:line="480" w:lineRule="auto"/>
              <w:ind w:left="109"/>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00328-00089-23637-AA141</w:t>
            </w:r>
          </w:p>
        </w:tc>
      </w:tr>
      <w:tr w:rsidR="00F17350" w:rsidRPr="00DD6125" w14:paraId="7C1D96B1" w14:textId="77777777" w:rsidTr="00DD5EB9">
        <w:trPr>
          <w:trHeight w:val="230"/>
        </w:trPr>
        <w:tc>
          <w:tcPr>
            <w:tcW w:w="2410" w:type="dxa"/>
          </w:tcPr>
          <w:p w14:paraId="1E758D7B" w14:textId="77777777" w:rsidR="00F17350" w:rsidRPr="00DD6125" w:rsidRDefault="00F17350" w:rsidP="00DD6125">
            <w:pPr>
              <w:pStyle w:val="TableParagraph"/>
              <w:spacing w:line="480" w:lineRule="auto"/>
              <w:ind w:left="110"/>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Last Shutdown</w:t>
            </w:r>
          </w:p>
        </w:tc>
        <w:tc>
          <w:tcPr>
            <w:tcW w:w="5813" w:type="dxa"/>
          </w:tcPr>
          <w:p w14:paraId="1EC163C7" w14:textId="024FF355" w:rsidR="00F17350" w:rsidRPr="00DD6125" w:rsidRDefault="00F17350" w:rsidP="00DD6125">
            <w:pPr>
              <w:pStyle w:val="TableParagraph"/>
              <w:spacing w:line="480" w:lineRule="auto"/>
              <w:ind w:left="109"/>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2018/04/06 13:</w:t>
            </w:r>
            <w:r w:rsidR="00FD671E" w:rsidRPr="00DD6125">
              <w:rPr>
                <w:rFonts w:asciiTheme="minorHAnsi" w:eastAsia="Times New Roman" w:hAnsiTheme="minorHAnsi" w:cstheme="minorHAnsi"/>
                <w:sz w:val="28"/>
                <w:szCs w:val="28"/>
              </w:rPr>
              <w:t>40</w:t>
            </w:r>
            <w:r w:rsidRPr="00DD6125">
              <w:rPr>
                <w:rFonts w:asciiTheme="minorHAnsi" w:eastAsia="Times New Roman" w:hAnsiTheme="minorHAnsi" w:cstheme="minorHAnsi"/>
                <w:sz w:val="28"/>
                <w:szCs w:val="28"/>
              </w:rPr>
              <w:t>:3</w:t>
            </w:r>
            <w:r w:rsidR="00FD671E" w:rsidRPr="00DD6125">
              <w:rPr>
                <w:rFonts w:asciiTheme="minorHAnsi" w:eastAsia="Times New Roman" w:hAnsiTheme="minorHAnsi" w:cstheme="minorHAnsi"/>
                <w:sz w:val="28"/>
                <w:szCs w:val="28"/>
              </w:rPr>
              <w:t>7</w:t>
            </w:r>
          </w:p>
        </w:tc>
      </w:tr>
      <w:tr w:rsidR="00F17350" w:rsidRPr="00DD6125" w14:paraId="53BDF99B" w14:textId="77777777" w:rsidTr="00DD5EB9">
        <w:trPr>
          <w:trHeight w:val="230"/>
        </w:trPr>
        <w:tc>
          <w:tcPr>
            <w:tcW w:w="2410" w:type="dxa"/>
            <w:shd w:val="clear" w:color="auto" w:fill="F2F2F2"/>
          </w:tcPr>
          <w:p w14:paraId="162AF67F" w14:textId="77777777" w:rsidR="00F17350" w:rsidRPr="00DD6125" w:rsidRDefault="00F17350" w:rsidP="00DD6125">
            <w:pPr>
              <w:pStyle w:val="TableParagraph"/>
              <w:spacing w:line="480" w:lineRule="auto"/>
              <w:ind w:left="110"/>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Registered Owner</w:t>
            </w:r>
          </w:p>
        </w:tc>
        <w:tc>
          <w:tcPr>
            <w:tcW w:w="5813" w:type="dxa"/>
            <w:shd w:val="clear" w:color="auto" w:fill="F2F2F2"/>
          </w:tcPr>
          <w:p w14:paraId="093F12B9" w14:textId="77777777" w:rsidR="00F17350" w:rsidRPr="00DD6125" w:rsidRDefault="00F17350" w:rsidP="00DD6125">
            <w:pPr>
              <w:pStyle w:val="TableParagraph"/>
              <w:spacing w:line="480" w:lineRule="auto"/>
              <w:ind w:left="109"/>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Lone Wolf</w:t>
            </w:r>
          </w:p>
        </w:tc>
      </w:tr>
      <w:tr w:rsidR="00F17350" w:rsidRPr="00DD6125" w14:paraId="6878FCED" w14:textId="77777777" w:rsidTr="00DD5EB9">
        <w:trPr>
          <w:trHeight w:val="230"/>
        </w:trPr>
        <w:tc>
          <w:tcPr>
            <w:tcW w:w="2410" w:type="dxa"/>
          </w:tcPr>
          <w:p w14:paraId="3A1D8434" w14:textId="2B25F4CB" w:rsidR="00F17350" w:rsidRPr="00DD6125" w:rsidRDefault="00F17350" w:rsidP="00DD6125">
            <w:pPr>
              <w:pStyle w:val="TableParagraph"/>
              <w:spacing w:line="480" w:lineRule="auto"/>
              <w:ind w:left="110"/>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 xml:space="preserve">Registered </w:t>
            </w:r>
            <w:r w:rsidR="00E62D19" w:rsidRPr="00DD6125">
              <w:rPr>
                <w:rFonts w:asciiTheme="minorHAnsi" w:eastAsia="Times New Roman" w:hAnsiTheme="minorHAnsi" w:cstheme="minorHAnsi"/>
                <w:sz w:val="28"/>
                <w:szCs w:val="28"/>
              </w:rPr>
              <w:t>Organization</w:t>
            </w:r>
          </w:p>
        </w:tc>
        <w:tc>
          <w:tcPr>
            <w:tcW w:w="5813" w:type="dxa"/>
          </w:tcPr>
          <w:p w14:paraId="19659104" w14:textId="77777777" w:rsidR="00F17350" w:rsidRPr="00DD6125" w:rsidRDefault="00F17350" w:rsidP="00DD6125">
            <w:pPr>
              <w:pStyle w:val="TableParagraph"/>
              <w:spacing w:line="480" w:lineRule="auto"/>
              <w:ind w:left="109"/>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N/A</w:t>
            </w:r>
          </w:p>
        </w:tc>
      </w:tr>
    </w:tbl>
    <w:p w14:paraId="1DBA7956" w14:textId="77777777" w:rsidR="00F17350" w:rsidRPr="00DD6125" w:rsidRDefault="00F17350" w:rsidP="00DD6125">
      <w:pPr>
        <w:spacing w:before="240" w:line="480" w:lineRule="auto"/>
        <w:jc w:val="both"/>
        <w:rPr>
          <w:rFonts w:eastAsia="Times New Roman" w:cstheme="minorHAnsi"/>
          <w:sz w:val="28"/>
          <w:szCs w:val="28"/>
          <w:lang w:val="en-US"/>
        </w:rPr>
      </w:pPr>
    </w:p>
    <w:p w14:paraId="2197D2B0" w14:textId="77777777" w:rsidR="003978E9" w:rsidRPr="00CF2F66" w:rsidRDefault="003978E9" w:rsidP="00DD6125">
      <w:pPr>
        <w:pStyle w:val="ListParagraph"/>
        <w:numPr>
          <w:ilvl w:val="1"/>
          <w:numId w:val="9"/>
        </w:numPr>
        <w:spacing w:line="480" w:lineRule="auto"/>
        <w:jc w:val="both"/>
        <w:rPr>
          <w:rFonts w:eastAsia="Times New Roman" w:cstheme="minorHAnsi"/>
          <w:b/>
          <w:bCs/>
          <w:sz w:val="28"/>
          <w:szCs w:val="28"/>
          <w:lang w:val="en-US"/>
        </w:rPr>
      </w:pPr>
      <w:bookmarkStart w:id="10" w:name="_TOC_250000"/>
      <w:r w:rsidRPr="00CF2F66">
        <w:rPr>
          <w:rFonts w:eastAsia="Times New Roman" w:cstheme="minorHAnsi"/>
          <w:b/>
          <w:bCs/>
          <w:sz w:val="28"/>
          <w:szCs w:val="28"/>
          <w:lang w:val="en-US"/>
        </w:rPr>
        <w:t xml:space="preserve">Image </w:t>
      </w:r>
      <w:bookmarkEnd w:id="10"/>
      <w:r w:rsidRPr="00CF2F66">
        <w:rPr>
          <w:rFonts w:eastAsia="Times New Roman" w:cstheme="minorHAnsi"/>
          <w:b/>
          <w:bCs/>
          <w:sz w:val="28"/>
          <w:szCs w:val="28"/>
          <w:lang w:val="en-US"/>
        </w:rPr>
        <w:t>Analysis</w:t>
      </w:r>
    </w:p>
    <w:p w14:paraId="587A7AA2" w14:textId="57B0B61B" w:rsidR="003978E9" w:rsidRPr="00DD6125" w:rsidRDefault="003978E9" w:rsidP="00DD6125">
      <w:pPr>
        <w:pStyle w:val="ListParagraph"/>
        <w:widowControl w:val="0"/>
        <w:numPr>
          <w:ilvl w:val="2"/>
          <w:numId w:val="9"/>
        </w:numPr>
        <w:tabs>
          <w:tab w:val="left" w:pos="951"/>
        </w:tabs>
        <w:autoSpaceDE w:val="0"/>
        <w:autoSpaceDN w:val="0"/>
        <w:spacing w:after="0" w:line="480" w:lineRule="auto"/>
        <w:ind w:right="231"/>
        <w:jc w:val="both"/>
        <w:rPr>
          <w:rFonts w:eastAsia="Times New Roman" w:cstheme="minorHAnsi"/>
          <w:sz w:val="28"/>
          <w:szCs w:val="28"/>
          <w:lang w:val="en-US"/>
        </w:rPr>
      </w:pPr>
      <w:r w:rsidRPr="00DD6125">
        <w:rPr>
          <w:rFonts w:eastAsia="Times New Roman" w:cstheme="minorHAnsi"/>
          <w:sz w:val="28"/>
          <w:szCs w:val="28"/>
          <w:lang w:val="en-US"/>
        </w:rPr>
        <w:t xml:space="preserve">There </w:t>
      </w:r>
      <w:proofErr w:type="gramStart"/>
      <w:r w:rsidRPr="00DD6125">
        <w:rPr>
          <w:rFonts w:eastAsia="Times New Roman" w:cstheme="minorHAnsi"/>
          <w:sz w:val="28"/>
          <w:szCs w:val="28"/>
          <w:lang w:val="en-US"/>
        </w:rPr>
        <w:t>are</w:t>
      </w:r>
      <w:proofErr w:type="gramEnd"/>
      <w:r w:rsidRPr="00DD6125">
        <w:rPr>
          <w:rFonts w:eastAsia="Times New Roman" w:cstheme="minorHAnsi"/>
          <w:sz w:val="28"/>
          <w:szCs w:val="28"/>
          <w:lang w:val="en-US"/>
        </w:rPr>
        <w:t xml:space="preserve"> numerous digital image formats present on the computer. </w:t>
      </w:r>
      <w:r w:rsidRPr="00DD6125">
        <w:rPr>
          <w:rFonts w:eastAsia="Times New Roman" w:cstheme="minorHAnsi"/>
          <w:sz w:val="28"/>
          <w:szCs w:val="28"/>
          <w:lang w:val="en-US"/>
        </w:rPr>
        <w:lastRenderedPageBreak/>
        <w:t>The formats GIF, BMP, DOC, HTML, PDF, JPEG, RTF, TXT, AUDIO and VIDEO can be recovered and reviewed. Therefore, analysis is concentrated on these file types.</w:t>
      </w:r>
    </w:p>
    <w:p w14:paraId="6DBF8ABD" w14:textId="75048825" w:rsidR="003978E9" w:rsidRPr="00DD6125" w:rsidRDefault="003978E9" w:rsidP="00DD6125">
      <w:pPr>
        <w:pStyle w:val="ListParagraph"/>
        <w:widowControl w:val="0"/>
        <w:numPr>
          <w:ilvl w:val="2"/>
          <w:numId w:val="10"/>
        </w:numPr>
        <w:tabs>
          <w:tab w:val="left" w:pos="951"/>
        </w:tabs>
        <w:autoSpaceDE w:val="0"/>
        <w:autoSpaceDN w:val="0"/>
        <w:spacing w:after="0" w:line="480" w:lineRule="auto"/>
        <w:ind w:right="231"/>
        <w:jc w:val="both"/>
        <w:rPr>
          <w:rFonts w:eastAsia="Times New Roman" w:cstheme="minorHAnsi"/>
          <w:sz w:val="28"/>
          <w:szCs w:val="28"/>
          <w:lang w:val="en-US"/>
        </w:rPr>
      </w:pPr>
      <w:r w:rsidRPr="00DD6125">
        <w:rPr>
          <w:rFonts w:eastAsia="Times New Roman" w:cstheme="minorHAnsi"/>
          <w:sz w:val="28"/>
          <w:szCs w:val="28"/>
          <w:lang w:val="en-US"/>
        </w:rPr>
        <w:t xml:space="preserve">All </w:t>
      </w:r>
      <w:r w:rsidR="00F15A4C" w:rsidRPr="00DD6125">
        <w:rPr>
          <w:rFonts w:eastAsia="Times New Roman" w:cstheme="minorHAnsi"/>
          <w:sz w:val="28"/>
          <w:szCs w:val="28"/>
          <w:lang w:val="en-US"/>
        </w:rPr>
        <w:t xml:space="preserve">the </w:t>
      </w:r>
      <w:r w:rsidR="00C95DF5" w:rsidRPr="00DD6125">
        <w:rPr>
          <w:rFonts w:eastAsia="Times New Roman" w:cstheme="minorHAnsi"/>
          <w:sz w:val="28"/>
          <w:szCs w:val="28"/>
          <w:lang w:val="en-US"/>
        </w:rPr>
        <w:t>above-mentioned</w:t>
      </w:r>
      <w:r w:rsidRPr="00DD6125">
        <w:rPr>
          <w:rFonts w:eastAsia="Times New Roman" w:cstheme="minorHAnsi"/>
          <w:sz w:val="28"/>
          <w:szCs w:val="28"/>
          <w:lang w:val="en-US"/>
        </w:rPr>
        <w:t xml:space="preserve"> files were recovered from the exhibit; this was a total of one hundred and </w:t>
      </w:r>
      <w:r w:rsidR="005A11C9" w:rsidRPr="00DD6125">
        <w:rPr>
          <w:rFonts w:eastAsia="Times New Roman" w:cstheme="minorHAnsi"/>
          <w:sz w:val="28"/>
          <w:szCs w:val="28"/>
          <w:lang w:val="en-US"/>
        </w:rPr>
        <w:t>Sixty</w:t>
      </w:r>
      <w:r w:rsidRPr="00DD6125">
        <w:rPr>
          <w:rFonts w:eastAsia="Times New Roman" w:cstheme="minorHAnsi"/>
          <w:sz w:val="28"/>
          <w:szCs w:val="28"/>
          <w:lang w:val="en-US"/>
        </w:rPr>
        <w:t>-</w:t>
      </w:r>
      <w:r w:rsidR="005A11C9" w:rsidRPr="00DD6125">
        <w:rPr>
          <w:rFonts w:eastAsia="Times New Roman" w:cstheme="minorHAnsi"/>
          <w:sz w:val="28"/>
          <w:szCs w:val="28"/>
          <w:lang w:val="en-US"/>
        </w:rPr>
        <w:t xml:space="preserve">Five </w:t>
      </w:r>
      <w:r w:rsidRPr="00DD6125">
        <w:rPr>
          <w:rFonts w:eastAsia="Times New Roman" w:cstheme="minorHAnsi"/>
          <w:sz w:val="28"/>
          <w:szCs w:val="28"/>
          <w:lang w:val="en-US"/>
        </w:rPr>
        <w:t xml:space="preserve">thousand </w:t>
      </w:r>
      <w:r w:rsidR="005A11C9" w:rsidRPr="00DD6125">
        <w:rPr>
          <w:rFonts w:eastAsia="Times New Roman" w:cstheme="minorHAnsi"/>
          <w:sz w:val="28"/>
          <w:szCs w:val="28"/>
          <w:lang w:val="en-US"/>
        </w:rPr>
        <w:t>Four</w:t>
      </w:r>
      <w:r w:rsidRPr="00DD6125">
        <w:rPr>
          <w:rFonts w:eastAsia="Times New Roman" w:cstheme="minorHAnsi"/>
          <w:sz w:val="28"/>
          <w:szCs w:val="28"/>
          <w:lang w:val="en-US"/>
        </w:rPr>
        <w:t xml:space="preserve"> hundred and </w:t>
      </w:r>
      <w:r w:rsidR="00031201">
        <w:rPr>
          <w:rFonts w:eastAsia="Times New Roman" w:cstheme="minorHAnsi"/>
          <w:sz w:val="28"/>
          <w:szCs w:val="28"/>
          <w:lang w:val="en-US"/>
        </w:rPr>
        <w:t>thirty-five</w:t>
      </w:r>
      <w:r w:rsidRPr="00DD6125">
        <w:rPr>
          <w:rFonts w:eastAsia="Times New Roman" w:cstheme="minorHAnsi"/>
          <w:sz w:val="28"/>
          <w:szCs w:val="28"/>
          <w:lang w:val="en-US"/>
        </w:rPr>
        <w:t xml:space="preserve"> (</w:t>
      </w:r>
      <w:r w:rsidR="005A11C9" w:rsidRPr="00DD6125">
        <w:rPr>
          <w:rFonts w:eastAsia="Times New Roman" w:cstheme="minorHAnsi"/>
          <w:sz w:val="28"/>
          <w:szCs w:val="28"/>
          <w:lang w:val="en-US"/>
        </w:rPr>
        <w:t>165</w:t>
      </w:r>
      <w:r w:rsidRPr="00DD6125">
        <w:rPr>
          <w:rFonts w:eastAsia="Times New Roman" w:cstheme="minorHAnsi"/>
          <w:sz w:val="28"/>
          <w:szCs w:val="28"/>
          <w:lang w:val="en-US"/>
        </w:rPr>
        <w:t>,</w:t>
      </w:r>
      <w:r w:rsidR="005A11C9" w:rsidRPr="00DD6125">
        <w:rPr>
          <w:rFonts w:eastAsia="Times New Roman" w:cstheme="minorHAnsi"/>
          <w:sz w:val="28"/>
          <w:szCs w:val="28"/>
          <w:lang w:val="en-US"/>
        </w:rPr>
        <w:t>435</w:t>
      </w:r>
      <w:r w:rsidRPr="00DD6125">
        <w:rPr>
          <w:rFonts w:eastAsia="Times New Roman" w:cstheme="minorHAnsi"/>
          <w:sz w:val="28"/>
          <w:szCs w:val="28"/>
          <w:lang w:val="en-US"/>
        </w:rPr>
        <w:t>)</w:t>
      </w:r>
      <w:r w:rsidR="0050512D" w:rsidRPr="00DD6125">
        <w:rPr>
          <w:rFonts w:eastAsia="Times New Roman" w:cstheme="minorHAnsi"/>
          <w:sz w:val="28"/>
          <w:szCs w:val="28"/>
          <w:lang w:val="en-US"/>
        </w:rPr>
        <w:t xml:space="preserve"> </w:t>
      </w:r>
      <w:r w:rsidRPr="00DD6125">
        <w:rPr>
          <w:rFonts w:eastAsia="Times New Roman" w:cstheme="minorHAnsi"/>
          <w:sz w:val="28"/>
          <w:szCs w:val="28"/>
          <w:lang w:val="en-US"/>
        </w:rPr>
        <w:t xml:space="preserve">files for review. It was possible to reduce the number of files for review to </w:t>
      </w:r>
      <w:r w:rsidR="00031201">
        <w:rPr>
          <w:rFonts w:eastAsia="Times New Roman" w:cstheme="minorHAnsi"/>
          <w:sz w:val="28"/>
          <w:szCs w:val="28"/>
          <w:lang w:val="en-US"/>
        </w:rPr>
        <w:t>sixty-one</w:t>
      </w:r>
      <w:r w:rsidR="005A11C9" w:rsidRPr="00DD6125">
        <w:rPr>
          <w:rFonts w:eastAsia="Times New Roman" w:cstheme="minorHAnsi"/>
          <w:sz w:val="28"/>
          <w:szCs w:val="28"/>
          <w:lang w:val="en-US"/>
        </w:rPr>
        <w:t xml:space="preserve"> </w:t>
      </w:r>
      <w:proofErr w:type="gramStart"/>
      <w:r w:rsidR="005A11C9" w:rsidRPr="00DD6125">
        <w:rPr>
          <w:rFonts w:eastAsia="Times New Roman" w:cstheme="minorHAnsi"/>
          <w:sz w:val="28"/>
          <w:szCs w:val="28"/>
          <w:lang w:val="en-US"/>
        </w:rPr>
        <w:t>Thousand</w:t>
      </w:r>
      <w:proofErr w:type="gramEnd"/>
      <w:r w:rsidRPr="00DD6125">
        <w:rPr>
          <w:rFonts w:eastAsia="Times New Roman" w:cstheme="minorHAnsi"/>
          <w:sz w:val="28"/>
          <w:szCs w:val="28"/>
          <w:lang w:val="en-US"/>
        </w:rPr>
        <w:t xml:space="preserve"> </w:t>
      </w:r>
      <w:r w:rsidR="0050512D" w:rsidRPr="00DD6125">
        <w:rPr>
          <w:rFonts w:eastAsia="Times New Roman" w:cstheme="minorHAnsi"/>
          <w:sz w:val="28"/>
          <w:szCs w:val="28"/>
          <w:lang w:val="en-US"/>
        </w:rPr>
        <w:t xml:space="preserve">One </w:t>
      </w:r>
      <w:r w:rsidRPr="00DD6125">
        <w:rPr>
          <w:rFonts w:eastAsia="Times New Roman" w:cstheme="minorHAnsi"/>
          <w:sz w:val="28"/>
          <w:szCs w:val="28"/>
          <w:lang w:val="en-US"/>
        </w:rPr>
        <w:t xml:space="preserve">hundred and </w:t>
      </w:r>
      <w:r w:rsidR="00031201">
        <w:rPr>
          <w:rFonts w:eastAsia="Times New Roman" w:cstheme="minorHAnsi"/>
          <w:sz w:val="28"/>
          <w:szCs w:val="28"/>
          <w:lang w:val="en-US"/>
        </w:rPr>
        <w:t>forty-two</w:t>
      </w:r>
      <w:r w:rsidRPr="00DD6125">
        <w:rPr>
          <w:rFonts w:eastAsia="Times New Roman" w:cstheme="minorHAnsi"/>
          <w:sz w:val="28"/>
          <w:szCs w:val="28"/>
          <w:lang w:val="en-US"/>
        </w:rPr>
        <w:t xml:space="preserve"> (6</w:t>
      </w:r>
      <w:r w:rsidR="005A11C9" w:rsidRPr="00DD6125">
        <w:rPr>
          <w:rFonts w:eastAsia="Times New Roman" w:cstheme="minorHAnsi"/>
          <w:sz w:val="28"/>
          <w:szCs w:val="28"/>
          <w:lang w:val="en-US"/>
        </w:rPr>
        <w:t>1</w:t>
      </w:r>
      <w:r w:rsidRPr="00DD6125">
        <w:rPr>
          <w:rFonts w:eastAsia="Times New Roman" w:cstheme="minorHAnsi"/>
          <w:sz w:val="28"/>
          <w:szCs w:val="28"/>
          <w:lang w:val="en-US"/>
        </w:rPr>
        <w:t>,</w:t>
      </w:r>
      <w:r w:rsidR="0050512D" w:rsidRPr="00DD6125">
        <w:rPr>
          <w:rFonts w:eastAsia="Times New Roman" w:cstheme="minorHAnsi"/>
          <w:sz w:val="28"/>
          <w:szCs w:val="28"/>
          <w:lang w:val="en-US"/>
        </w:rPr>
        <w:t>142</w:t>
      </w:r>
      <w:r w:rsidRPr="00DD6125">
        <w:rPr>
          <w:rFonts w:eastAsia="Times New Roman" w:cstheme="minorHAnsi"/>
          <w:sz w:val="28"/>
          <w:szCs w:val="28"/>
          <w:lang w:val="en-US"/>
        </w:rPr>
        <w:t>).</w:t>
      </w:r>
    </w:p>
    <w:p w14:paraId="683A7875" w14:textId="430A8F46" w:rsidR="003978E9" w:rsidRPr="00DD6125" w:rsidRDefault="003978E9" w:rsidP="00DD6125">
      <w:pPr>
        <w:pStyle w:val="ListParagraph"/>
        <w:widowControl w:val="0"/>
        <w:numPr>
          <w:ilvl w:val="2"/>
          <w:numId w:val="9"/>
        </w:numPr>
        <w:tabs>
          <w:tab w:val="left" w:pos="951"/>
        </w:tabs>
        <w:autoSpaceDE w:val="0"/>
        <w:autoSpaceDN w:val="0"/>
        <w:spacing w:after="0" w:line="480" w:lineRule="auto"/>
        <w:ind w:right="231"/>
        <w:jc w:val="both"/>
        <w:rPr>
          <w:rFonts w:eastAsia="Times New Roman" w:cstheme="minorHAnsi"/>
          <w:sz w:val="28"/>
          <w:szCs w:val="28"/>
          <w:lang w:val="en-US"/>
        </w:rPr>
      </w:pPr>
      <w:r w:rsidRPr="00DD6125">
        <w:rPr>
          <w:rFonts w:eastAsia="Times New Roman" w:cstheme="minorHAnsi"/>
          <w:sz w:val="28"/>
          <w:szCs w:val="28"/>
          <w:lang w:val="en-US"/>
        </w:rPr>
        <w:t xml:space="preserve">Following </w:t>
      </w:r>
      <w:r w:rsidR="0050512D" w:rsidRPr="00DD6125">
        <w:rPr>
          <w:rFonts w:eastAsia="Times New Roman" w:cstheme="minorHAnsi"/>
          <w:sz w:val="28"/>
          <w:szCs w:val="28"/>
          <w:lang w:val="en-US"/>
        </w:rPr>
        <w:t>a review</w:t>
      </w:r>
      <w:r w:rsidRPr="00DD6125">
        <w:rPr>
          <w:rFonts w:eastAsia="Times New Roman" w:cstheme="minorHAnsi"/>
          <w:sz w:val="28"/>
          <w:szCs w:val="28"/>
          <w:lang w:val="en-US"/>
        </w:rPr>
        <w:t xml:space="preserve"> of the files</w:t>
      </w:r>
      <w:r w:rsidR="00031201">
        <w:rPr>
          <w:rFonts w:eastAsia="Times New Roman" w:cstheme="minorHAnsi"/>
          <w:sz w:val="28"/>
          <w:szCs w:val="28"/>
          <w:lang w:val="en-US"/>
        </w:rPr>
        <w:t>,</w:t>
      </w:r>
      <w:r w:rsidRPr="00DD6125">
        <w:rPr>
          <w:rFonts w:eastAsia="Times New Roman" w:cstheme="minorHAnsi"/>
          <w:sz w:val="28"/>
          <w:szCs w:val="28"/>
          <w:lang w:val="en-US"/>
        </w:rPr>
        <w:t xml:space="preserve"> a total of </w:t>
      </w:r>
      <w:r w:rsidR="008D717E">
        <w:rPr>
          <w:rFonts w:eastAsia="Times New Roman" w:cstheme="minorHAnsi"/>
          <w:sz w:val="28"/>
          <w:szCs w:val="28"/>
          <w:lang w:val="en-US"/>
        </w:rPr>
        <w:t xml:space="preserve">Five Hundred and </w:t>
      </w:r>
      <w:proofErr w:type="gramStart"/>
      <w:r w:rsidR="008D717E">
        <w:rPr>
          <w:rFonts w:eastAsia="Times New Roman" w:cstheme="minorHAnsi"/>
          <w:sz w:val="28"/>
          <w:szCs w:val="28"/>
          <w:lang w:val="en-US"/>
        </w:rPr>
        <w:t>Thirty Three</w:t>
      </w:r>
      <w:proofErr w:type="gramEnd"/>
      <w:r w:rsidR="005A11C9" w:rsidRPr="00DD6125">
        <w:rPr>
          <w:rFonts w:eastAsia="Times New Roman" w:cstheme="minorHAnsi"/>
          <w:sz w:val="28"/>
          <w:szCs w:val="28"/>
          <w:lang w:val="en-US"/>
        </w:rPr>
        <w:t xml:space="preserve"> </w:t>
      </w:r>
      <w:r w:rsidRPr="00DD6125">
        <w:rPr>
          <w:rFonts w:eastAsia="Times New Roman" w:cstheme="minorHAnsi"/>
          <w:sz w:val="28"/>
          <w:szCs w:val="28"/>
          <w:lang w:val="en-US"/>
        </w:rPr>
        <w:t>files (</w:t>
      </w:r>
      <w:r w:rsidR="008D717E">
        <w:rPr>
          <w:rFonts w:eastAsia="Times New Roman" w:cstheme="minorHAnsi"/>
          <w:sz w:val="28"/>
          <w:szCs w:val="28"/>
          <w:lang w:val="en-US"/>
        </w:rPr>
        <w:t>533</w:t>
      </w:r>
      <w:r w:rsidRPr="00DD6125">
        <w:rPr>
          <w:rFonts w:eastAsia="Times New Roman" w:cstheme="minorHAnsi"/>
          <w:sz w:val="28"/>
          <w:szCs w:val="28"/>
          <w:lang w:val="en-US"/>
        </w:rPr>
        <w:t>)</w:t>
      </w:r>
      <w:r w:rsidR="0050512D" w:rsidRPr="00DD6125">
        <w:rPr>
          <w:rFonts w:eastAsia="Times New Roman" w:cstheme="minorHAnsi"/>
          <w:sz w:val="28"/>
          <w:szCs w:val="28"/>
          <w:lang w:val="en-US"/>
        </w:rPr>
        <w:t xml:space="preserve"> from my tags what discovered</w:t>
      </w:r>
      <w:r w:rsidRPr="00DD6125">
        <w:rPr>
          <w:rFonts w:eastAsia="Times New Roman" w:cstheme="minorHAnsi"/>
          <w:sz w:val="28"/>
          <w:szCs w:val="28"/>
          <w:lang w:val="en-US"/>
        </w:rPr>
        <w:t xml:space="preserve"> what are</w:t>
      </w:r>
      <w:r w:rsidR="0050512D" w:rsidRPr="00DD6125">
        <w:rPr>
          <w:rFonts w:eastAsia="Times New Roman" w:cstheme="minorHAnsi"/>
          <w:sz w:val="28"/>
          <w:szCs w:val="28"/>
          <w:lang w:val="en-US"/>
        </w:rPr>
        <w:t xml:space="preserve"> </w:t>
      </w:r>
      <w:r w:rsidRPr="00DD6125">
        <w:rPr>
          <w:rFonts w:eastAsia="Times New Roman" w:cstheme="minorHAnsi"/>
          <w:sz w:val="28"/>
          <w:szCs w:val="28"/>
          <w:lang w:val="en-US"/>
        </w:rPr>
        <w:t xml:space="preserve">believed to be </w:t>
      </w:r>
      <w:r w:rsidR="00623CAD">
        <w:rPr>
          <w:rFonts w:eastAsia="Times New Roman" w:cstheme="minorHAnsi"/>
          <w:sz w:val="28"/>
          <w:szCs w:val="28"/>
          <w:lang w:val="en-US"/>
        </w:rPr>
        <w:t xml:space="preserve">likely </w:t>
      </w:r>
      <w:r w:rsidRPr="00DD6125">
        <w:rPr>
          <w:rFonts w:eastAsia="Times New Roman" w:cstheme="minorHAnsi"/>
          <w:sz w:val="28"/>
          <w:szCs w:val="28"/>
          <w:lang w:val="en-US"/>
        </w:rPr>
        <w:t>plans to commit mass shooting at</w:t>
      </w:r>
      <w:r w:rsidR="00EF79A7" w:rsidRPr="00DD6125">
        <w:rPr>
          <w:rFonts w:eastAsia="Times New Roman" w:cstheme="minorHAnsi"/>
          <w:sz w:val="28"/>
          <w:szCs w:val="28"/>
          <w:lang w:val="en-US"/>
        </w:rPr>
        <w:t xml:space="preserve"> </w:t>
      </w:r>
      <w:r w:rsidR="0050512D" w:rsidRPr="00DD6125">
        <w:rPr>
          <w:rFonts w:eastAsia="Times New Roman" w:cstheme="minorHAnsi"/>
          <w:sz w:val="28"/>
          <w:szCs w:val="28"/>
          <w:lang w:val="en-US"/>
        </w:rPr>
        <w:t xml:space="preserve">21030 Whitfield </w:t>
      </w:r>
      <w:r w:rsidR="00EF79A7" w:rsidRPr="00DD6125">
        <w:rPr>
          <w:rFonts w:eastAsia="Times New Roman" w:cstheme="minorHAnsi"/>
          <w:sz w:val="28"/>
          <w:szCs w:val="28"/>
          <w:lang w:val="en-US"/>
        </w:rPr>
        <w:t>inside</w:t>
      </w:r>
      <w:r w:rsidRPr="00DD6125">
        <w:rPr>
          <w:rFonts w:eastAsia="Times New Roman" w:cstheme="minorHAnsi"/>
          <w:sz w:val="28"/>
          <w:szCs w:val="28"/>
          <w:lang w:val="en-US"/>
        </w:rPr>
        <w:t xml:space="preserve"> </w:t>
      </w:r>
      <w:r w:rsidR="00EF79A7" w:rsidRPr="00DD6125">
        <w:rPr>
          <w:rFonts w:eastAsia="Times New Roman" w:cstheme="minorHAnsi"/>
          <w:sz w:val="28"/>
          <w:szCs w:val="28"/>
          <w:lang w:val="en-US"/>
        </w:rPr>
        <w:t>Cascades library meeting room B Sterling</w:t>
      </w:r>
      <w:r w:rsidR="00031201">
        <w:rPr>
          <w:rFonts w:eastAsia="Times New Roman" w:cstheme="minorHAnsi"/>
          <w:sz w:val="28"/>
          <w:szCs w:val="28"/>
          <w:lang w:val="en-US"/>
        </w:rPr>
        <w:t>,</w:t>
      </w:r>
      <w:r w:rsidR="00EF79A7" w:rsidRPr="00DD6125">
        <w:rPr>
          <w:rFonts w:eastAsia="Times New Roman" w:cstheme="minorHAnsi"/>
          <w:sz w:val="28"/>
          <w:szCs w:val="28"/>
          <w:lang w:val="en-US"/>
        </w:rPr>
        <w:t xml:space="preserve"> VA</w:t>
      </w:r>
      <w:r w:rsidRPr="00DD6125">
        <w:rPr>
          <w:rFonts w:eastAsia="Times New Roman" w:cstheme="minorHAnsi"/>
          <w:sz w:val="28"/>
          <w:szCs w:val="28"/>
          <w:lang w:val="en-US"/>
        </w:rPr>
        <w:t xml:space="preserve">. Of these </w:t>
      </w:r>
      <w:r w:rsidR="00623CAD">
        <w:rPr>
          <w:rFonts w:eastAsia="Times New Roman" w:cstheme="minorHAnsi"/>
          <w:sz w:val="28"/>
          <w:szCs w:val="28"/>
          <w:lang w:val="en-US"/>
        </w:rPr>
        <w:t>Eighty</w:t>
      </w:r>
      <w:r w:rsidR="0050512D" w:rsidRPr="00DD6125">
        <w:rPr>
          <w:rFonts w:eastAsia="Times New Roman" w:cstheme="minorHAnsi"/>
          <w:sz w:val="28"/>
          <w:szCs w:val="28"/>
          <w:lang w:val="en-US"/>
        </w:rPr>
        <w:t>-</w:t>
      </w:r>
      <w:r w:rsidR="00623CAD">
        <w:rPr>
          <w:rFonts w:eastAsia="Times New Roman" w:cstheme="minorHAnsi"/>
          <w:sz w:val="28"/>
          <w:szCs w:val="28"/>
          <w:lang w:val="en-US"/>
        </w:rPr>
        <w:t>Eight</w:t>
      </w:r>
      <w:r w:rsidRPr="00DD6125">
        <w:rPr>
          <w:rFonts w:eastAsia="Times New Roman" w:cstheme="minorHAnsi"/>
          <w:sz w:val="28"/>
          <w:szCs w:val="28"/>
          <w:lang w:val="en-US"/>
        </w:rPr>
        <w:t xml:space="preserve"> (</w:t>
      </w:r>
      <w:r w:rsidR="006462B7" w:rsidRPr="00DD6125">
        <w:rPr>
          <w:rFonts w:eastAsia="Times New Roman" w:cstheme="minorHAnsi"/>
          <w:sz w:val="28"/>
          <w:szCs w:val="28"/>
          <w:lang w:val="en-US"/>
        </w:rPr>
        <w:t>8</w:t>
      </w:r>
      <w:r w:rsidR="0050512D" w:rsidRPr="00DD6125">
        <w:rPr>
          <w:rFonts w:eastAsia="Times New Roman" w:cstheme="minorHAnsi"/>
          <w:sz w:val="28"/>
          <w:szCs w:val="28"/>
          <w:lang w:val="en-US"/>
        </w:rPr>
        <w:t>8</w:t>
      </w:r>
      <w:r w:rsidRPr="00DD6125">
        <w:rPr>
          <w:rFonts w:eastAsia="Times New Roman" w:cstheme="minorHAnsi"/>
          <w:sz w:val="28"/>
          <w:szCs w:val="28"/>
          <w:lang w:val="en-US"/>
        </w:rPr>
        <w:t>) were unique</w:t>
      </w:r>
      <w:r w:rsidR="00EF79A7" w:rsidRPr="00DD6125">
        <w:rPr>
          <w:rFonts w:eastAsia="Times New Roman" w:cstheme="minorHAnsi"/>
          <w:sz w:val="28"/>
          <w:szCs w:val="28"/>
          <w:lang w:val="en-US"/>
        </w:rPr>
        <w:t>.</w:t>
      </w:r>
    </w:p>
    <w:p w14:paraId="1728FD33" w14:textId="6898B92D" w:rsidR="00322FD6" w:rsidRPr="00DD6125" w:rsidRDefault="00322FD6" w:rsidP="00DD6125">
      <w:pPr>
        <w:pStyle w:val="ListParagraph"/>
        <w:widowControl w:val="0"/>
        <w:numPr>
          <w:ilvl w:val="2"/>
          <w:numId w:val="9"/>
        </w:numPr>
        <w:tabs>
          <w:tab w:val="left" w:pos="951"/>
        </w:tabs>
        <w:autoSpaceDE w:val="0"/>
        <w:autoSpaceDN w:val="0"/>
        <w:spacing w:before="77" w:after="0" w:line="480" w:lineRule="auto"/>
        <w:ind w:right="231"/>
        <w:jc w:val="both"/>
        <w:rPr>
          <w:rFonts w:eastAsia="Times New Roman" w:cstheme="minorHAnsi"/>
          <w:sz w:val="28"/>
          <w:szCs w:val="28"/>
          <w:lang w:val="en-US"/>
        </w:rPr>
      </w:pPr>
      <w:r w:rsidRPr="00DD6125">
        <w:rPr>
          <w:rFonts w:eastAsia="Times New Roman" w:cstheme="minorHAnsi"/>
          <w:sz w:val="28"/>
          <w:szCs w:val="28"/>
          <w:lang w:val="en-US"/>
        </w:rPr>
        <w:t xml:space="preserve">The images were automatically graded in line with </w:t>
      </w:r>
      <w:r w:rsidR="00031201">
        <w:rPr>
          <w:rFonts w:eastAsia="Times New Roman" w:cstheme="minorHAnsi"/>
          <w:sz w:val="28"/>
          <w:szCs w:val="28"/>
          <w:lang w:val="en-US"/>
        </w:rPr>
        <w:t xml:space="preserve">the </w:t>
      </w:r>
      <w:r w:rsidRPr="00DD6125">
        <w:rPr>
          <w:rFonts w:eastAsia="Times New Roman" w:cstheme="minorHAnsi"/>
          <w:sz w:val="28"/>
          <w:szCs w:val="28"/>
          <w:lang w:val="en-US"/>
        </w:rPr>
        <w:t xml:space="preserve">United States Sentencing Commission Guidelines Manual 2021 for terrorism </w:t>
      </w:r>
      <w:r w:rsidR="00031201">
        <w:rPr>
          <w:rFonts w:eastAsia="Times New Roman" w:cstheme="minorHAnsi"/>
          <w:sz w:val="28"/>
          <w:szCs w:val="28"/>
          <w:lang w:val="en-US"/>
        </w:rPr>
        <w:t>offences</w:t>
      </w:r>
      <w:r w:rsidRPr="00DD6125">
        <w:rPr>
          <w:rFonts w:eastAsia="Times New Roman" w:cstheme="minorHAnsi"/>
          <w:sz w:val="28"/>
          <w:szCs w:val="28"/>
          <w:lang w:val="en-US"/>
        </w:rPr>
        <w:t xml:space="preserve">, see Table 5. This identified that all the files observed were gradable at level 4 </w:t>
      </w:r>
      <w:r w:rsidR="002F2841" w:rsidRPr="00DD6125">
        <w:rPr>
          <w:rFonts w:eastAsia="Times New Roman" w:cstheme="minorHAnsi"/>
          <w:sz w:val="28"/>
          <w:szCs w:val="28"/>
          <w:lang w:val="en-US"/>
        </w:rPr>
        <w:t xml:space="preserve">as stipulated by the manual for such </w:t>
      </w:r>
      <w:r w:rsidR="00031201">
        <w:rPr>
          <w:rFonts w:eastAsia="Times New Roman" w:cstheme="minorHAnsi"/>
          <w:sz w:val="28"/>
          <w:szCs w:val="28"/>
          <w:lang w:val="en-US"/>
        </w:rPr>
        <w:t>offence</w:t>
      </w:r>
      <w:r w:rsidR="002F2841" w:rsidRPr="00DD6125">
        <w:rPr>
          <w:rFonts w:eastAsia="Times New Roman" w:cstheme="minorHAnsi"/>
          <w:sz w:val="28"/>
          <w:szCs w:val="28"/>
          <w:lang w:val="en-US"/>
        </w:rPr>
        <w:t xml:space="preserve"> and planned action(s) of the suspect.</w:t>
      </w:r>
    </w:p>
    <w:p w14:paraId="1A86534A" w14:textId="2D7F7B84" w:rsidR="00322FD6" w:rsidRDefault="00322FD6" w:rsidP="00DD6125">
      <w:pPr>
        <w:spacing w:before="196" w:after="5" w:line="480" w:lineRule="auto"/>
        <w:ind w:left="951"/>
        <w:jc w:val="both"/>
        <w:rPr>
          <w:rFonts w:eastAsia="Times New Roman" w:cstheme="minorHAnsi"/>
          <w:sz w:val="28"/>
          <w:szCs w:val="28"/>
          <w:lang w:val="en-US"/>
        </w:rPr>
      </w:pPr>
    </w:p>
    <w:p w14:paraId="0EB2501F" w14:textId="77777777" w:rsidR="00CF2F66" w:rsidRPr="00DD6125" w:rsidRDefault="00CF2F66" w:rsidP="00DD6125">
      <w:pPr>
        <w:spacing w:before="196" w:after="5" w:line="480" w:lineRule="auto"/>
        <w:ind w:left="951"/>
        <w:jc w:val="both"/>
        <w:rPr>
          <w:rFonts w:eastAsia="Times New Roman" w:cstheme="minorHAnsi"/>
          <w:sz w:val="28"/>
          <w:szCs w:val="28"/>
          <w:lang w:val="en-US"/>
        </w:rPr>
      </w:pPr>
    </w:p>
    <w:p w14:paraId="2E35F57B" w14:textId="5FBBA8F5" w:rsidR="00322FD6" w:rsidRPr="00E81ED7" w:rsidRDefault="00322FD6" w:rsidP="00DD6125">
      <w:pPr>
        <w:spacing w:before="196" w:after="5" w:line="480" w:lineRule="auto"/>
        <w:ind w:left="951"/>
        <w:jc w:val="both"/>
        <w:rPr>
          <w:rFonts w:eastAsia="Times New Roman" w:cstheme="minorHAnsi"/>
          <w:b/>
          <w:bCs/>
          <w:sz w:val="24"/>
          <w:szCs w:val="24"/>
          <w:lang w:val="en-US"/>
        </w:rPr>
      </w:pPr>
      <w:r w:rsidRPr="00E81ED7">
        <w:rPr>
          <w:rFonts w:eastAsia="Times New Roman" w:cstheme="minorHAnsi"/>
          <w:b/>
          <w:bCs/>
          <w:sz w:val="24"/>
          <w:szCs w:val="24"/>
          <w:lang w:val="en-US"/>
        </w:rPr>
        <w:lastRenderedPageBreak/>
        <w:t>Table 5</w:t>
      </w:r>
      <w:r w:rsidR="00031201">
        <w:rPr>
          <w:rFonts w:eastAsia="Times New Roman" w:cstheme="minorHAnsi"/>
          <w:b/>
          <w:bCs/>
          <w:sz w:val="24"/>
          <w:szCs w:val="24"/>
          <w:lang w:val="en-US"/>
        </w:rPr>
        <w:t>:</w:t>
      </w:r>
      <w:r w:rsidRPr="00E81ED7">
        <w:rPr>
          <w:rFonts w:eastAsia="Times New Roman" w:cstheme="minorHAnsi"/>
          <w:b/>
          <w:bCs/>
          <w:sz w:val="24"/>
          <w:szCs w:val="24"/>
          <w:lang w:val="en-US"/>
        </w:rPr>
        <w:t xml:space="preserve"> The United States Sentencing Commission Guidelines  </w:t>
      </w:r>
      <w:hyperlink r:id="rId12" w:history="1">
        <w:r w:rsidRPr="00E81ED7">
          <w:rPr>
            <w:rFonts w:eastAsia="Times New Roman" w:cstheme="minorHAnsi"/>
            <w:b/>
            <w:bCs/>
            <w:sz w:val="24"/>
            <w:szCs w:val="24"/>
            <w:lang w:val="en-US"/>
          </w:rPr>
          <w:t>§</w:t>
        </w:r>
      </w:hyperlink>
      <w:r w:rsidRPr="00E81ED7">
        <w:rPr>
          <w:rFonts w:eastAsia="Times New Roman" w:cstheme="minorHAnsi"/>
          <w:b/>
          <w:bCs/>
          <w:sz w:val="24"/>
          <w:szCs w:val="24"/>
          <w:lang w:val="en-US"/>
        </w:rPr>
        <w:t xml:space="preserve"> 3A1.4</w:t>
      </w:r>
    </w:p>
    <w:tbl>
      <w:tblPr>
        <w:tblW w:w="8505"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4"/>
        <w:gridCol w:w="6981"/>
      </w:tblGrid>
      <w:tr w:rsidR="00322FD6" w:rsidRPr="00DD6125" w14:paraId="56040D8C" w14:textId="77777777" w:rsidTr="00E81ED7">
        <w:trPr>
          <w:trHeight w:val="1125"/>
        </w:trPr>
        <w:tc>
          <w:tcPr>
            <w:tcW w:w="1524" w:type="dxa"/>
            <w:shd w:val="clear" w:color="auto" w:fill="019E59"/>
          </w:tcPr>
          <w:p w14:paraId="671740FB" w14:textId="77777777" w:rsidR="00322FD6" w:rsidRPr="00E81ED7" w:rsidRDefault="00322FD6" w:rsidP="00DD6125">
            <w:pPr>
              <w:pStyle w:val="TableParagraph"/>
              <w:spacing w:line="480" w:lineRule="auto"/>
              <w:ind w:left="91" w:right="488"/>
              <w:jc w:val="both"/>
              <w:rPr>
                <w:rFonts w:asciiTheme="minorHAnsi" w:eastAsia="Times New Roman" w:hAnsiTheme="minorHAnsi" w:cstheme="minorHAnsi"/>
                <w:b/>
                <w:bCs/>
                <w:sz w:val="28"/>
                <w:szCs w:val="28"/>
              </w:rPr>
            </w:pPr>
            <w:r w:rsidRPr="00E81ED7">
              <w:rPr>
                <w:rFonts w:asciiTheme="minorHAnsi" w:eastAsia="Times New Roman" w:hAnsiTheme="minorHAnsi" w:cstheme="minorHAnsi"/>
                <w:b/>
                <w:bCs/>
                <w:sz w:val="28"/>
                <w:szCs w:val="28"/>
              </w:rPr>
              <w:t>Level</w:t>
            </w:r>
          </w:p>
        </w:tc>
        <w:tc>
          <w:tcPr>
            <w:tcW w:w="6981" w:type="dxa"/>
            <w:shd w:val="clear" w:color="auto" w:fill="019E59"/>
          </w:tcPr>
          <w:p w14:paraId="0224BA19" w14:textId="77777777" w:rsidR="00322FD6" w:rsidRPr="00E81ED7" w:rsidRDefault="00322FD6" w:rsidP="00DD6125">
            <w:pPr>
              <w:pStyle w:val="TableParagraph"/>
              <w:spacing w:line="480" w:lineRule="auto"/>
              <w:jc w:val="both"/>
              <w:rPr>
                <w:rFonts w:asciiTheme="minorHAnsi" w:eastAsia="Times New Roman" w:hAnsiTheme="minorHAnsi" w:cstheme="minorHAnsi"/>
                <w:b/>
                <w:bCs/>
                <w:sz w:val="28"/>
                <w:szCs w:val="28"/>
              </w:rPr>
            </w:pPr>
            <w:r w:rsidRPr="00E81ED7">
              <w:rPr>
                <w:rFonts w:asciiTheme="minorHAnsi" w:eastAsia="Times New Roman" w:hAnsiTheme="minorHAnsi" w:cstheme="minorHAnsi"/>
                <w:b/>
                <w:bCs/>
                <w:sz w:val="28"/>
                <w:szCs w:val="28"/>
              </w:rPr>
              <w:t>Description</w:t>
            </w:r>
          </w:p>
        </w:tc>
      </w:tr>
      <w:tr w:rsidR="00322FD6" w:rsidRPr="00DD6125" w14:paraId="2CE61B06" w14:textId="77777777" w:rsidTr="00E81ED7">
        <w:trPr>
          <w:trHeight w:val="273"/>
        </w:trPr>
        <w:tc>
          <w:tcPr>
            <w:tcW w:w="1524" w:type="dxa"/>
          </w:tcPr>
          <w:p w14:paraId="7488A41A" w14:textId="506E5E38" w:rsidR="00322FD6" w:rsidRPr="00DD6125" w:rsidRDefault="00322FD6" w:rsidP="00DD6125">
            <w:pPr>
              <w:pStyle w:val="TableParagraph"/>
              <w:spacing w:line="480" w:lineRule="auto"/>
              <w:ind w:left="0" w:right="426"/>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1</w:t>
            </w:r>
          </w:p>
        </w:tc>
        <w:tc>
          <w:tcPr>
            <w:tcW w:w="6981" w:type="dxa"/>
          </w:tcPr>
          <w:p w14:paraId="390C6E09" w14:textId="42660ADD" w:rsidR="00322FD6" w:rsidRPr="00DD6125" w:rsidRDefault="002F2841" w:rsidP="00DD6125">
            <w:pPr>
              <w:pStyle w:val="TableParagraph"/>
              <w:spacing w:line="480" w:lineRule="auto"/>
              <w:ind w:left="280"/>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P</w:t>
            </w:r>
            <w:r w:rsidR="00322FD6" w:rsidRPr="00DD6125">
              <w:rPr>
                <w:rFonts w:asciiTheme="minorHAnsi" w:eastAsia="Times New Roman" w:hAnsiTheme="minorHAnsi" w:cstheme="minorHAnsi"/>
                <w:sz w:val="28"/>
                <w:szCs w:val="28"/>
              </w:rPr>
              <w:t>ersonal notes</w:t>
            </w:r>
            <w:r w:rsidRPr="00DD6125">
              <w:rPr>
                <w:rFonts w:asciiTheme="minorHAnsi" w:eastAsia="Times New Roman" w:hAnsiTheme="minorHAnsi" w:cstheme="minorHAnsi"/>
                <w:sz w:val="28"/>
                <w:szCs w:val="28"/>
              </w:rPr>
              <w:t xml:space="preserve"> and confession</w:t>
            </w:r>
            <w:r w:rsidR="00322FD6" w:rsidRPr="00DD6125">
              <w:rPr>
                <w:rFonts w:asciiTheme="minorHAnsi" w:eastAsia="Times New Roman" w:hAnsiTheme="minorHAnsi" w:cstheme="minorHAnsi"/>
                <w:sz w:val="28"/>
                <w:szCs w:val="28"/>
              </w:rPr>
              <w:t xml:space="preserve"> detailing </w:t>
            </w:r>
            <w:r w:rsidR="00031201">
              <w:rPr>
                <w:rFonts w:asciiTheme="minorHAnsi" w:eastAsia="Times New Roman" w:hAnsiTheme="minorHAnsi" w:cstheme="minorHAnsi"/>
                <w:sz w:val="28"/>
                <w:szCs w:val="28"/>
              </w:rPr>
              <w:t xml:space="preserve">the </w:t>
            </w:r>
            <w:r w:rsidR="00322FD6" w:rsidRPr="00DD6125">
              <w:rPr>
                <w:rFonts w:asciiTheme="minorHAnsi" w:eastAsia="Times New Roman" w:hAnsiTheme="minorHAnsi" w:cstheme="minorHAnsi"/>
                <w:sz w:val="28"/>
                <w:szCs w:val="28"/>
              </w:rPr>
              <w:t xml:space="preserve">intention to </w:t>
            </w:r>
            <w:r w:rsidR="008033E2" w:rsidRPr="00DD6125">
              <w:rPr>
                <w:rFonts w:asciiTheme="minorHAnsi" w:eastAsia="Times New Roman" w:hAnsiTheme="minorHAnsi" w:cstheme="minorHAnsi"/>
                <w:sz w:val="28"/>
                <w:szCs w:val="28"/>
              </w:rPr>
              <w:t>conduct</w:t>
            </w:r>
            <w:r w:rsidR="00322FD6" w:rsidRPr="00DD6125">
              <w:rPr>
                <w:rFonts w:asciiTheme="minorHAnsi" w:eastAsia="Times New Roman" w:hAnsiTheme="minorHAnsi" w:cstheme="minorHAnsi"/>
                <w:sz w:val="28"/>
                <w:szCs w:val="28"/>
              </w:rPr>
              <w:t xml:space="preserve"> a mass shooting</w:t>
            </w:r>
          </w:p>
        </w:tc>
      </w:tr>
      <w:tr w:rsidR="00322FD6" w:rsidRPr="00DD6125" w14:paraId="4CD30307" w14:textId="77777777" w:rsidTr="00E81ED7">
        <w:trPr>
          <w:trHeight w:val="551"/>
        </w:trPr>
        <w:tc>
          <w:tcPr>
            <w:tcW w:w="1524" w:type="dxa"/>
            <w:shd w:val="clear" w:color="auto" w:fill="F2F2F2"/>
          </w:tcPr>
          <w:p w14:paraId="12A78129" w14:textId="35216A7A" w:rsidR="00322FD6" w:rsidRPr="00DD6125" w:rsidRDefault="00322FD6" w:rsidP="00DD6125">
            <w:pPr>
              <w:pStyle w:val="TableParagraph"/>
              <w:spacing w:line="480" w:lineRule="auto"/>
              <w:ind w:left="0" w:right="426"/>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2</w:t>
            </w:r>
          </w:p>
        </w:tc>
        <w:tc>
          <w:tcPr>
            <w:tcW w:w="6981" w:type="dxa"/>
            <w:shd w:val="clear" w:color="auto" w:fill="F2F2F2"/>
          </w:tcPr>
          <w:p w14:paraId="3F12BC6A" w14:textId="3D3DDA05" w:rsidR="00322FD6" w:rsidRPr="00DD6125" w:rsidRDefault="002F2841" w:rsidP="00DD6125">
            <w:pPr>
              <w:pStyle w:val="TableParagraph"/>
              <w:spacing w:line="480" w:lineRule="auto"/>
              <w:ind w:left="280" w:right="526"/>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 xml:space="preserve">Actions </w:t>
            </w:r>
            <w:r w:rsidR="00031201">
              <w:rPr>
                <w:rFonts w:asciiTheme="minorHAnsi" w:eastAsia="Times New Roman" w:hAnsiTheme="minorHAnsi" w:cstheme="minorHAnsi"/>
                <w:sz w:val="28"/>
                <w:szCs w:val="28"/>
              </w:rPr>
              <w:t>taken</w:t>
            </w:r>
            <w:r w:rsidRPr="00DD6125">
              <w:rPr>
                <w:rFonts w:asciiTheme="minorHAnsi" w:eastAsia="Times New Roman" w:hAnsiTheme="minorHAnsi" w:cstheme="minorHAnsi"/>
                <w:sz w:val="28"/>
                <w:szCs w:val="28"/>
              </w:rPr>
              <w:t xml:space="preserve"> for the planned incident </w:t>
            </w:r>
            <w:r w:rsidR="00AD7DC1" w:rsidRPr="00DD6125">
              <w:rPr>
                <w:rFonts w:asciiTheme="minorHAnsi" w:eastAsia="Times New Roman" w:hAnsiTheme="minorHAnsi" w:cstheme="minorHAnsi"/>
                <w:sz w:val="28"/>
                <w:szCs w:val="28"/>
              </w:rPr>
              <w:t xml:space="preserve">with </w:t>
            </w:r>
            <w:r w:rsidR="008033E2" w:rsidRPr="00DD6125">
              <w:rPr>
                <w:rFonts w:asciiTheme="minorHAnsi" w:eastAsia="Times New Roman" w:hAnsiTheme="minorHAnsi" w:cstheme="minorHAnsi"/>
                <w:sz w:val="28"/>
                <w:szCs w:val="28"/>
              </w:rPr>
              <w:t>Images</w:t>
            </w:r>
            <w:r w:rsidR="00322FD6" w:rsidRPr="00DD6125">
              <w:rPr>
                <w:rFonts w:asciiTheme="minorHAnsi" w:eastAsia="Times New Roman" w:hAnsiTheme="minorHAnsi" w:cstheme="minorHAnsi"/>
                <w:sz w:val="28"/>
                <w:szCs w:val="28"/>
              </w:rPr>
              <w:t xml:space="preserve"> </w:t>
            </w:r>
            <w:r w:rsidRPr="00DD6125">
              <w:rPr>
                <w:rFonts w:asciiTheme="minorHAnsi" w:eastAsia="Times New Roman" w:hAnsiTheme="minorHAnsi" w:cstheme="minorHAnsi"/>
                <w:sz w:val="28"/>
                <w:szCs w:val="28"/>
              </w:rPr>
              <w:t xml:space="preserve">of </w:t>
            </w:r>
            <w:r w:rsidR="00AD7DC1" w:rsidRPr="00DD6125">
              <w:rPr>
                <w:rFonts w:asciiTheme="minorHAnsi" w:eastAsia="Times New Roman" w:hAnsiTheme="minorHAnsi" w:cstheme="minorHAnsi"/>
                <w:sz w:val="28"/>
                <w:szCs w:val="28"/>
              </w:rPr>
              <w:t xml:space="preserve">potential </w:t>
            </w:r>
            <w:r w:rsidR="00031201">
              <w:rPr>
                <w:rFonts w:asciiTheme="minorHAnsi" w:eastAsia="Times New Roman" w:hAnsiTheme="minorHAnsi" w:cstheme="minorHAnsi"/>
                <w:sz w:val="28"/>
                <w:szCs w:val="28"/>
              </w:rPr>
              <w:t>guns</w:t>
            </w:r>
            <w:r w:rsidR="00AD7DC1" w:rsidRPr="00DD6125">
              <w:rPr>
                <w:rFonts w:asciiTheme="minorHAnsi" w:eastAsia="Times New Roman" w:hAnsiTheme="minorHAnsi" w:cstheme="minorHAnsi"/>
                <w:sz w:val="28"/>
                <w:szCs w:val="28"/>
              </w:rPr>
              <w:t>, training on armed weapon usage and potential sellers.</w:t>
            </w:r>
          </w:p>
        </w:tc>
      </w:tr>
      <w:tr w:rsidR="00322FD6" w:rsidRPr="00DD6125" w14:paraId="5802AEF1" w14:textId="77777777" w:rsidTr="00E81ED7">
        <w:trPr>
          <w:trHeight w:val="273"/>
        </w:trPr>
        <w:tc>
          <w:tcPr>
            <w:tcW w:w="1524" w:type="dxa"/>
          </w:tcPr>
          <w:p w14:paraId="5627F92F" w14:textId="5DFEA5E2" w:rsidR="00322FD6" w:rsidRPr="00DD6125" w:rsidRDefault="00322FD6" w:rsidP="00DD6125">
            <w:pPr>
              <w:pStyle w:val="TableParagraph"/>
              <w:spacing w:line="480" w:lineRule="auto"/>
              <w:ind w:left="0" w:right="426"/>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3</w:t>
            </w:r>
          </w:p>
        </w:tc>
        <w:tc>
          <w:tcPr>
            <w:tcW w:w="6981" w:type="dxa"/>
          </w:tcPr>
          <w:p w14:paraId="568F7184" w14:textId="7A49FD87" w:rsidR="00322FD6" w:rsidRPr="00DD6125" w:rsidRDefault="00AD7DC1" w:rsidP="00DD6125">
            <w:pPr>
              <w:pStyle w:val="TableParagraph"/>
              <w:spacing w:line="480" w:lineRule="auto"/>
              <w:ind w:left="280"/>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 xml:space="preserve">Planned disruption and </w:t>
            </w:r>
            <w:r w:rsidR="00B0241B" w:rsidRPr="00DD6125">
              <w:rPr>
                <w:rFonts w:asciiTheme="minorHAnsi" w:eastAsia="Times New Roman" w:hAnsiTheme="minorHAnsi" w:cstheme="minorHAnsi"/>
                <w:sz w:val="28"/>
                <w:szCs w:val="28"/>
              </w:rPr>
              <w:t xml:space="preserve">ready to break the law as </w:t>
            </w:r>
            <w:r w:rsidR="00031201">
              <w:rPr>
                <w:rFonts w:asciiTheme="minorHAnsi" w:eastAsia="Times New Roman" w:hAnsiTheme="minorHAnsi" w:cstheme="minorHAnsi"/>
                <w:sz w:val="28"/>
                <w:szCs w:val="28"/>
              </w:rPr>
              <w:t xml:space="preserve">a </w:t>
            </w:r>
            <w:r w:rsidR="00E62D19" w:rsidRPr="00DD6125">
              <w:rPr>
                <w:rFonts w:asciiTheme="minorHAnsi" w:eastAsia="Times New Roman" w:hAnsiTheme="minorHAnsi" w:cstheme="minorHAnsi"/>
                <w:sz w:val="28"/>
                <w:szCs w:val="28"/>
              </w:rPr>
              <w:t>lone wolf</w:t>
            </w:r>
            <w:r w:rsidR="00B0241B" w:rsidRPr="00DD6125">
              <w:rPr>
                <w:rFonts w:asciiTheme="minorHAnsi" w:eastAsia="Times New Roman" w:hAnsiTheme="minorHAnsi" w:cstheme="minorHAnsi"/>
                <w:sz w:val="28"/>
                <w:szCs w:val="28"/>
              </w:rPr>
              <w:t xml:space="preserve">, planned to shed innocent blood, want </w:t>
            </w:r>
            <w:proofErr w:type="spellStart"/>
            <w:r w:rsidR="00031201">
              <w:rPr>
                <w:rFonts w:asciiTheme="minorHAnsi" w:eastAsia="Times New Roman" w:hAnsiTheme="minorHAnsi" w:cstheme="minorHAnsi"/>
                <w:sz w:val="28"/>
                <w:szCs w:val="28"/>
              </w:rPr>
              <w:t>defenceless</w:t>
            </w:r>
            <w:proofErr w:type="spellEnd"/>
            <w:r w:rsidR="00B0241B" w:rsidRPr="00DD6125">
              <w:rPr>
                <w:rFonts w:asciiTheme="minorHAnsi" w:eastAsia="Times New Roman" w:hAnsiTheme="minorHAnsi" w:cstheme="minorHAnsi"/>
                <w:sz w:val="28"/>
                <w:szCs w:val="28"/>
              </w:rPr>
              <w:t xml:space="preserve"> bodies stacked high and escape via IAD to Indonesia </w:t>
            </w:r>
            <w:r w:rsidR="00031201">
              <w:rPr>
                <w:rFonts w:asciiTheme="minorHAnsi" w:eastAsia="Times New Roman" w:hAnsiTheme="minorHAnsi" w:cstheme="minorHAnsi"/>
                <w:sz w:val="28"/>
                <w:szCs w:val="28"/>
              </w:rPr>
              <w:t xml:space="preserve">the </w:t>
            </w:r>
            <w:r w:rsidR="00B0241B" w:rsidRPr="00DD6125">
              <w:rPr>
                <w:rFonts w:asciiTheme="minorHAnsi" w:eastAsia="Times New Roman" w:hAnsiTheme="minorHAnsi" w:cstheme="minorHAnsi"/>
                <w:sz w:val="28"/>
                <w:szCs w:val="28"/>
              </w:rPr>
              <w:t>same day.</w:t>
            </w:r>
          </w:p>
        </w:tc>
      </w:tr>
      <w:tr w:rsidR="00322FD6" w:rsidRPr="00DD6125" w14:paraId="42B2DE0C" w14:textId="77777777" w:rsidTr="00E81ED7">
        <w:trPr>
          <w:trHeight w:val="273"/>
        </w:trPr>
        <w:tc>
          <w:tcPr>
            <w:tcW w:w="1524" w:type="dxa"/>
            <w:shd w:val="clear" w:color="auto" w:fill="F2F2F2"/>
          </w:tcPr>
          <w:p w14:paraId="79FE3328" w14:textId="0D2EA798" w:rsidR="00322FD6" w:rsidRPr="00DD6125" w:rsidRDefault="00322FD6" w:rsidP="00DD6125">
            <w:pPr>
              <w:pStyle w:val="TableParagraph"/>
              <w:spacing w:line="480" w:lineRule="auto"/>
              <w:ind w:left="0" w:right="426"/>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4</w:t>
            </w:r>
          </w:p>
        </w:tc>
        <w:tc>
          <w:tcPr>
            <w:tcW w:w="6981" w:type="dxa"/>
            <w:shd w:val="clear" w:color="auto" w:fill="F2F2F2"/>
          </w:tcPr>
          <w:p w14:paraId="27FD7D0B" w14:textId="165827C6" w:rsidR="00322FD6" w:rsidRPr="00DD6125" w:rsidRDefault="00322FD6" w:rsidP="00DD6125">
            <w:pPr>
              <w:pStyle w:val="TableParagraph"/>
              <w:spacing w:line="480" w:lineRule="auto"/>
              <w:ind w:left="280"/>
              <w:jc w:val="both"/>
              <w:rPr>
                <w:rFonts w:asciiTheme="minorHAnsi" w:eastAsia="Times New Roman" w:hAnsiTheme="minorHAnsi" w:cstheme="minorHAnsi"/>
                <w:sz w:val="28"/>
                <w:szCs w:val="28"/>
              </w:rPr>
            </w:pPr>
            <w:r w:rsidRPr="00DD6125">
              <w:rPr>
                <w:rFonts w:asciiTheme="minorHAnsi" w:eastAsia="Times New Roman" w:hAnsiTheme="minorHAnsi" w:cstheme="minorHAnsi"/>
                <w:sz w:val="28"/>
                <w:szCs w:val="28"/>
              </w:rPr>
              <w:t xml:space="preserve">The Suspect </w:t>
            </w:r>
            <w:r w:rsidR="00B0241B" w:rsidRPr="00DD6125">
              <w:rPr>
                <w:rFonts w:asciiTheme="minorHAnsi" w:eastAsia="Times New Roman" w:hAnsiTheme="minorHAnsi" w:cstheme="minorHAnsi"/>
                <w:sz w:val="28"/>
                <w:szCs w:val="28"/>
              </w:rPr>
              <w:t xml:space="preserve">planned to stop the ongoing </w:t>
            </w:r>
            <w:r w:rsidR="00031201">
              <w:rPr>
                <w:rFonts w:asciiTheme="minorHAnsi" w:eastAsia="Times New Roman" w:hAnsiTheme="minorHAnsi" w:cstheme="minorHAnsi"/>
                <w:sz w:val="28"/>
                <w:szCs w:val="28"/>
              </w:rPr>
              <w:t>anti-second</w:t>
            </w:r>
            <w:r w:rsidR="00B0241B" w:rsidRPr="00DD6125">
              <w:rPr>
                <w:rFonts w:asciiTheme="minorHAnsi" w:eastAsia="Times New Roman" w:hAnsiTheme="minorHAnsi" w:cstheme="minorHAnsi"/>
                <w:sz w:val="28"/>
                <w:szCs w:val="28"/>
              </w:rPr>
              <w:t xml:space="preserve"> amendment protest </w:t>
            </w:r>
            <w:r w:rsidR="008033E2" w:rsidRPr="00DD6125">
              <w:rPr>
                <w:rFonts w:asciiTheme="minorHAnsi" w:eastAsia="Times New Roman" w:hAnsiTheme="minorHAnsi" w:cstheme="minorHAnsi"/>
                <w:sz w:val="28"/>
                <w:szCs w:val="28"/>
              </w:rPr>
              <w:t>of</w:t>
            </w:r>
            <w:r w:rsidR="006F3C9C" w:rsidRPr="00DD6125">
              <w:rPr>
                <w:rFonts w:asciiTheme="minorHAnsi" w:eastAsia="Times New Roman" w:hAnsiTheme="minorHAnsi" w:cstheme="minorHAnsi"/>
                <w:sz w:val="28"/>
                <w:szCs w:val="28"/>
              </w:rPr>
              <w:t xml:space="preserve"> </w:t>
            </w:r>
            <w:r w:rsidR="00031201">
              <w:rPr>
                <w:rFonts w:asciiTheme="minorHAnsi" w:eastAsia="Times New Roman" w:hAnsiTheme="minorHAnsi" w:cstheme="minorHAnsi"/>
                <w:sz w:val="28"/>
                <w:szCs w:val="28"/>
              </w:rPr>
              <w:t>Democratic</w:t>
            </w:r>
            <w:r w:rsidR="006F3C9C" w:rsidRPr="00DD6125">
              <w:rPr>
                <w:rFonts w:asciiTheme="minorHAnsi" w:eastAsia="Times New Roman" w:hAnsiTheme="minorHAnsi" w:cstheme="minorHAnsi"/>
                <w:sz w:val="28"/>
                <w:szCs w:val="28"/>
              </w:rPr>
              <w:t xml:space="preserve"> </w:t>
            </w:r>
            <w:r w:rsidR="00B47D3A" w:rsidRPr="00DD6125">
              <w:rPr>
                <w:rFonts w:asciiTheme="minorHAnsi" w:eastAsia="Times New Roman" w:hAnsiTheme="minorHAnsi" w:cstheme="minorHAnsi"/>
                <w:sz w:val="28"/>
                <w:szCs w:val="28"/>
              </w:rPr>
              <w:t>lawmakers’</w:t>
            </w:r>
            <w:r w:rsidR="006F3C9C" w:rsidRPr="00DD6125">
              <w:rPr>
                <w:rFonts w:asciiTheme="minorHAnsi" w:eastAsia="Times New Roman" w:hAnsiTheme="minorHAnsi" w:cstheme="minorHAnsi"/>
                <w:sz w:val="28"/>
                <w:szCs w:val="28"/>
              </w:rPr>
              <w:t xml:space="preserve"> proposal for its amendment </w:t>
            </w:r>
            <w:r w:rsidR="00B0241B" w:rsidRPr="00DD6125">
              <w:rPr>
                <w:rFonts w:asciiTheme="minorHAnsi" w:eastAsia="Times New Roman" w:hAnsiTheme="minorHAnsi" w:cstheme="minorHAnsi"/>
                <w:sz w:val="28"/>
                <w:szCs w:val="28"/>
              </w:rPr>
              <w:t xml:space="preserve">with </w:t>
            </w:r>
            <w:r w:rsidR="006F3C9C" w:rsidRPr="00DD6125">
              <w:rPr>
                <w:rFonts w:asciiTheme="minorHAnsi" w:eastAsia="Times New Roman" w:hAnsiTheme="minorHAnsi" w:cstheme="minorHAnsi"/>
                <w:sz w:val="28"/>
                <w:szCs w:val="28"/>
              </w:rPr>
              <w:t xml:space="preserve">intimidation, </w:t>
            </w:r>
            <w:proofErr w:type="gramStart"/>
            <w:r w:rsidR="006F3C9C" w:rsidRPr="00DD6125">
              <w:rPr>
                <w:rFonts w:asciiTheme="minorHAnsi" w:eastAsia="Times New Roman" w:hAnsiTheme="minorHAnsi" w:cstheme="minorHAnsi"/>
                <w:sz w:val="28"/>
                <w:szCs w:val="28"/>
              </w:rPr>
              <w:t>force</w:t>
            </w:r>
            <w:proofErr w:type="gramEnd"/>
            <w:r w:rsidR="00B0241B" w:rsidRPr="00DD6125">
              <w:rPr>
                <w:rFonts w:asciiTheme="minorHAnsi" w:eastAsia="Times New Roman" w:hAnsiTheme="minorHAnsi" w:cstheme="minorHAnsi"/>
                <w:sz w:val="28"/>
                <w:szCs w:val="28"/>
              </w:rPr>
              <w:t xml:space="preserve"> the </w:t>
            </w:r>
            <w:r w:rsidR="00031201">
              <w:rPr>
                <w:rFonts w:asciiTheme="minorHAnsi" w:eastAsia="Times New Roman" w:hAnsiTheme="minorHAnsi" w:cstheme="minorHAnsi"/>
                <w:sz w:val="28"/>
                <w:szCs w:val="28"/>
              </w:rPr>
              <w:t>lawmakers</w:t>
            </w:r>
            <w:r w:rsidR="00B0241B" w:rsidRPr="00DD6125">
              <w:rPr>
                <w:rFonts w:asciiTheme="minorHAnsi" w:eastAsia="Times New Roman" w:hAnsiTheme="minorHAnsi" w:cstheme="minorHAnsi"/>
                <w:sz w:val="28"/>
                <w:szCs w:val="28"/>
              </w:rPr>
              <w:t xml:space="preserve"> to jettison </w:t>
            </w:r>
            <w:r w:rsidR="006F3C9C" w:rsidRPr="00DD6125">
              <w:rPr>
                <w:rFonts w:asciiTheme="minorHAnsi" w:eastAsia="Times New Roman" w:hAnsiTheme="minorHAnsi" w:cstheme="minorHAnsi"/>
                <w:sz w:val="28"/>
                <w:szCs w:val="28"/>
              </w:rPr>
              <w:t xml:space="preserve">any such ideas and cause collateral </w:t>
            </w:r>
            <w:r w:rsidR="00031201">
              <w:rPr>
                <w:rFonts w:asciiTheme="minorHAnsi" w:eastAsia="Times New Roman" w:hAnsiTheme="minorHAnsi" w:cstheme="minorHAnsi"/>
                <w:sz w:val="28"/>
                <w:szCs w:val="28"/>
              </w:rPr>
              <w:t>damage</w:t>
            </w:r>
            <w:r w:rsidR="006F3C9C" w:rsidRPr="00DD6125">
              <w:rPr>
                <w:rFonts w:asciiTheme="minorHAnsi" w:eastAsia="Times New Roman" w:hAnsiTheme="minorHAnsi" w:cstheme="minorHAnsi"/>
                <w:sz w:val="28"/>
                <w:szCs w:val="28"/>
              </w:rPr>
              <w:t xml:space="preserve"> to the whole country.</w:t>
            </w:r>
          </w:p>
        </w:tc>
      </w:tr>
    </w:tbl>
    <w:p w14:paraId="62FD3E09" w14:textId="1C781EC4" w:rsidR="00322FD6" w:rsidRPr="00DD6125" w:rsidRDefault="00322FD6" w:rsidP="00DD6125">
      <w:pPr>
        <w:pStyle w:val="BodyText"/>
        <w:spacing w:line="480" w:lineRule="auto"/>
        <w:jc w:val="both"/>
        <w:rPr>
          <w:rFonts w:asciiTheme="minorHAnsi" w:eastAsia="Times New Roman" w:hAnsiTheme="minorHAnsi" w:cstheme="minorHAnsi"/>
          <w:sz w:val="28"/>
          <w:szCs w:val="28"/>
        </w:rPr>
      </w:pPr>
    </w:p>
    <w:p w14:paraId="47410E8F" w14:textId="77777777" w:rsidR="00916F97" w:rsidRPr="00DD6125" w:rsidRDefault="00916F97" w:rsidP="00DD6125">
      <w:pPr>
        <w:pStyle w:val="BodyText"/>
        <w:spacing w:line="480" w:lineRule="auto"/>
        <w:jc w:val="both"/>
        <w:rPr>
          <w:rFonts w:asciiTheme="minorHAnsi" w:eastAsia="Times New Roman" w:hAnsiTheme="minorHAnsi" w:cstheme="minorHAnsi"/>
          <w:sz w:val="28"/>
          <w:szCs w:val="28"/>
        </w:rPr>
      </w:pPr>
    </w:p>
    <w:p w14:paraId="2841CAA5" w14:textId="69B86E94" w:rsidR="00322FD6" w:rsidRDefault="00322FD6" w:rsidP="00DD6125">
      <w:pPr>
        <w:pStyle w:val="BodyText"/>
        <w:spacing w:line="480" w:lineRule="auto"/>
        <w:jc w:val="both"/>
        <w:rPr>
          <w:rFonts w:asciiTheme="minorHAnsi" w:eastAsia="Times New Roman" w:hAnsiTheme="minorHAnsi" w:cstheme="minorHAnsi"/>
          <w:sz w:val="28"/>
          <w:szCs w:val="28"/>
        </w:rPr>
      </w:pPr>
    </w:p>
    <w:p w14:paraId="6377223E" w14:textId="77777777" w:rsidR="00CF2F66" w:rsidRPr="00DD6125" w:rsidRDefault="00CF2F66" w:rsidP="00DD6125">
      <w:pPr>
        <w:pStyle w:val="BodyText"/>
        <w:spacing w:line="480" w:lineRule="auto"/>
        <w:jc w:val="both"/>
        <w:rPr>
          <w:rFonts w:asciiTheme="minorHAnsi" w:eastAsia="Times New Roman" w:hAnsiTheme="minorHAnsi" w:cstheme="minorHAnsi"/>
          <w:sz w:val="28"/>
          <w:szCs w:val="28"/>
        </w:rPr>
      </w:pPr>
    </w:p>
    <w:p w14:paraId="589E3DA8" w14:textId="3B362955" w:rsidR="00C969FF" w:rsidRPr="00DD6125" w:rsidRDefault="00322FD6" w:rsidP="00DD6125">
      <w:pPr>
        <w:pStyle w:val="ListParagraph"/>
        <w:widowControl w:val="0"/>
        <w:numPr>
          <w:ilvl w:val="2"/>
          <w:numId w:val="9"/>
        </w:numPr>
        <w:tabs>
          <w:tab w:val="left" w:pos="951"/>
        </w:tabs>
        <w:autoSpaceDE w:val="0"/>
        <w:autoSpaceDN w:val="0"/>
        <w:spacing w:after="0" w:line="480" w:lineRule="auto"/>
        <w:ind w:right="231"/>
        <w:jc w:val="both"/>
        <w:rPr>
          <w:rFonts w:eastAsia="Times New Roman" w:cstheme="minorHAnsi"/>
          <w:sz w:val="28"/>
          <w:szCs w:val="28"/>
          <w:lang w:val="en-US"/>
        </w:rPr>
      </w:pPr>
      <w:r w:rsidRPr="00DD6125">
        <w:rPr>
          <w:rFonts w:eastAsia="Times New Roman" w:cstheme="minorHAnsi"/>
          <w:sz w:val="28"/>
          <w:szCs w:val="28"/>
          <w:lang w:val="en-US"/>
        </w:rPr>
        <w:lastRenderedPageBreak/>
        <w:t xml:space="preserve">The location of relevant files </w:t>
      </w:r>
      <w:r w:rsidR="00B47D3A" w:rsidRPr="00DD6125">
        <w:rPr>
          <w:rFonts w:eastAsia="Times New Roman" w:cstheme="minorHAnsi"/>
          <w:sz w:val="28"/>
          <w:szCs w:val="28"/>
          <w:lang w:val="en-US"/>
        </w:rPr>
        <w:t>was</w:t>
      </w:r>
      <w:r w:rsidRPr="00DD6125">
        <w:rPr>
          <w:rFonts w:eastAsia="Times New Roman" w:cstheme="minorHAnsi"/>
          <w:sz w:val="28"/>
          <w:szCs w:val="28"/>
          <w:lang w:val="en-US"/>
        </w:rPr>
        <w:t xml:space="preserve"> reviewed, </w:t>
      </w:r>
      <w:r w:rsidR="00031201">
        <w:rPr>
          <w:rFonts w:eastAsia="Times New Roman" w:cstheme="minorHAnsi"/>
          <w:sz w:val="28"/>
          <w:szCs w:val="28"/>
          <w:lang w:val="en-US"/>
        </w:rPr>
        <w:t>which</w:t>
      </w:r>
      <w:r w:rsidRPr="00DD6125">
        <w:rPr>
          <w:rFonts w:eastAsia="Times New Roman" w:cstheme="minorHAnsi"/>
          <w:sz w:val="28"/>
          <w:szCs w:val="28"/>
          <w:lang w:val="en-US"/>
        </w:rPr>
        <w:t xml:space="preserve"> identified that most </w:t>
      </w:r>
      <w:r w:rsidR="0003295E" w:rsidRPr="00DD6125">
        <w:rPr>
          <w:rFonts w:eastAsia="Times New Roman" w:cstheme="minorHAnsi"/>
          <w:sz w:val="28"/>
          <w:szCs w:val="28"/>
          <w:lang w:val="en-US"/>
        </w:rPr>
        <w:t xml:space="preserve">of the </w:t>
      </w:r>
      <w:r w:rsidRPr="00DD6125">
        <w:rPr>
          <w:rFonts w:eastAsia="Times New Roman" w:cstheme="minorHAnsi"/>
          <w:sz w:val="28"/>
          <w:szCs w:val="28"/>
          <w:lang w:val="en-US"/>
        </w:rPr>
        <w:t xml:space="preserve">important </w:t>
      </w:r>
      <w:r w:rsidR="00B47D3A" w:rsidRPr="00DD6125">
        <w:rPr>
          <w:rFonts w:eastAsia="Times New Roman" w:cstheme="minorHAnsi"/>
          <w:sz w:val="28"/>
          <w:szCs w:val="28"/>
          <w:lang w:val="en-US"/>
        </w:rPr>
        <w:t>evidence</w:t>
      </w:r>
      <w:r w:rsidRPr="00DD6125">
        <w:rPr>
          <w:rFonts w:eastAsia="Times New Roman" w:cstheme="minorHAnsi"/>
          <w:sz w:val="28"/>
          <w:szCs w:val="28"/>
          <w:lang w:val="en-US"/>
        </w:rPr>
        <w:t xml:space="preserve"> notes </w:t>
      </w:r>
      <w:r w:rsidR="00B47D3A" w:rsidRPr="00DD6125">
        <w:rPr>
          <w:rFonts w:eastAsia="Times New Roman" w:cstheme="minorHAnsi"/>
          <w:sz w:val="28"/>
          <w:szCs w:val="28"/>
          <w:lang w:val="en-US"/>
        </w:rPr>
        <w:t>were located within the folder named</w:t>
      </w:r>
      <w:r w:rsidRPr="00DD6125">
        <w:rPr>
          <w:rFonts w:eastAsia="Times New Roman" w:cstheme="minorHAnsi"/>
          <w:sz w:val="28"/>
          <w:szCs w:val="28"/>
          <w:lang w:val="en-US"/>
        </w:rPr>
        <w:t xml:space="preserve"> “/img_LoneWolf.E01/vol_vol7/Users/</w:t>
      </w:r>
      <w:proofErr w:type="spellStart"/>
      <w:r w:rsidRPr="00DD6125">
        <w:rPr>
          <w:rFonts w:eastAsia="Times New Roman" w:cstheme="minorHAnsi"/>
          <w:sz w:val="28"/>
          <w:szCs w:val="28"/>
          <w:lang w:val="en-US"/>
        </w:rPr>
        <w:t>jcloudy</w:t>
      </w:r>
      <w:proofErr w:type="spellEnd"/>
      <w:r w:rsidRPr="00DD6125">
        <w:rPr>
          <w:rFonts w:eastAsia="Times New Roman" w:cstheme="minorHAnsi"/>
          <w:sz w:val="28"/>
          <w:szCs w:val="28"/>
          <w:lang w:val="en-US"/>
        </w:rPr>
        <w:t>/OneDrive\”</w:t>
      </w:r>
      <w:r w:rsidR="00B47D3A" w:rsidRPr="00DD6125">
        <w:rPr>
          <w:rFonts w:eastAsia="Times New Roman" w:cstheme="minorHAnsi"/>
          <w:sz w:val="28"/>
          <w:szCs w:val="28"/>
          <w:lang w:val="en-US"/>
        </w:rPr>
        <w:t xml:space="preserve"> </w:t>
      </w:r>
      <w:r w:rsidRPr="00DD6125">
        <w:rPr>
          <w:rFonts w:eastAsia="Times New Roman" w:cstheme="minorHAnsi"/>
          <w:sz w:val="28"/>
          <w:szCs w:val="28"/>
          <w:lang w:val="en-US"/>
        </w:rPr>
        <w:t xml:space="preserve">embedded in </w:t>
      </w:r>
      <w:r w:rsidRPr="00E81ED7">
        <w:rPr>
          <w:rFonts w:eastAsia="Times New Roman" w:cstheme="minorHAnsi"/>
          <w:b/>
          <w:bCs/>
          <w:sz w:val="28"/>
          <w:szCs w:val="28"/>
          <w:lang w:val="en-US"/>
        </w:rPr>
        <w:t>FILEVIEWS → FILETYPES → BY EXTENSION → DOCUMENTS → OFFICE (51).</w:t>
      </w:r>
      <w:r w:rsidRPr="00DD6125">
        <w:rPr>
          <w:rFonts w:eastAsia="Times New Roman" w:cstheme="minorHAnsi"/>
          <w:sz w:val="28"/>
          <w:szCs w:val="28"/>
          <w:lang w:val="en-US"/>
        </w:rPr>
        <w:t xml:space="preserve"> This folder suggests the suspect, Lone Wolf, was planning </w:t>
      </w:r>
      <w:r w:rsidR="00DA1E49" w:rsidRPr="00DD6125">
        <w:rPr>
          <w:rFonts w:eastAsia="Times New Roman" w:cstheme="minorHAnsi"/>
          <w:sz w:val="28"/>
          <w:szCs w:val="28"/>
          <w:lang w:val="en-US"/>
        </w:rPr>
        <w:t xml:space="preserve">a </w:t>
      </w:r>
      <w:r w:rsidR="00E577E0" w:rsidRPr="00DD6125">
        <w:rPr>
          <w:rFonts w:eastAsia="Times New Roman" w:cstheme="minorHAnsi"/>
          <w:sz w:val="28"/>
          <w:szCs w:val="28"/>
          <w:lang w:val="en-US"/>
        </w:rPr>
        <w:t xml:space="preserve">possible </w:t>
      </w:r>
      <w:r w:rsidR="00DA1E49" w:rsidRPr="00DD6125">
        <w:rPr>
          <w:rFonts w:eastAsia="Times New Roman" w:cstheme="minorHAnsi"/>
          <w:sz w:val="28"/>
          <w:szCs w:val="28"/>
          <w:lang w:val="en-US"/>
        </w:rPr>
        <w:t>mass shooting</w:t>
      </w:r>
      <w:r w:rsidR="00031201">
        <w:rPr>
          <w:rFonts w:eastAsia="Times New Roman" w:cstheme="minorHAnsi"/>
          <w:sz w:val="28"/>
          <w:szCs w:val="28"/>
          <w:lang w:val="en-US"/>
        </w:rPr>
        <w:t>,</w:t>
      </w:r>
      <w:r w:rsidR="00DA1E49" w:rsidRPr="00DD6125">
        <w:rPr>
          <w:rFonts w:eastAsia="Times New Roman" w:cstheme="minorHAnsi"/>
          <w:sz w:val="28"/>
          <w:szCs w:val="28"/>
          <w:lang w:val="en-US"/>
        </w:rPr>
        <w:t xml:space="preserve"> and he is monitoring weather conditions and faithfully waiting for the Saturday</w:t>
      </w:r>
      <w:r w:rsidR="00031201">
        <w:rPr>
          <w:rFonts w:eastAsia="Times New Roman" w:cstheme="minorHAnsi"/>
          <w:sz w:val="28"/>
          <w:szCs w:val="28"/>
          <w:lang w:val="en-US"/>
        </w:rPr>
        <w:t>,</w:t>
      </w:r>
      <w:r w:rsidR="00DA1E49" w:rsidRPr="00DD6125">
        <w:rPr>
          <w:rFonts w:eastAsia="Times New Roman" w:cstheme="minorHAnsi"/>
          <w:sz w:val="28"/>
          <w:szCs w:val="28"/>
          <w:lang w:val="en-US"/>
        </w:rPr>
        <w:t xml:space="preserve"> 7th of April event and open fire on his targets.</w:t>
      </w:r>
    </w:p>
    <w:p w14:paraId="3A37EEC8" w14:textId="49B039D6" w:rsidR="00916F97" w:rsidRPr="009C15B8" w:rsidRDefault="00916F97" w:rsidP="00DD6125">
      <w:pPr>
        <w:widowControl w:val="0"/>
        <w:tabs>
          <w:tab w:val="left" w:pos="951"/>
        </w:tabs>
        <w:autoSpaceDE w:val="0"/>
        <w:autoSpaceDN w:val="0"/>
        <w:spacing w:after="0" w:line="480" w:lineRule="auto"/>
        <w:ind w:right="231"/>
        <w:jc w:val="both"/>
        <w:rPr>
          <w:rFonts w:cstheme="minorHAnsi"/>
          <w:sz w:val="28"/>
          <w:szCs w:val="28"/>
        </w:rPr>
      </w:pPr>
    </w:p>
    <w:p w14:paraId="656D4561" w14:textId="457EA81A" w:rsidR="00916F97" w:rsidRPr="009C15B8" w:rsidRDefault="00916F97" w:rsidP="00DD6125">
      <w:pPr>
        <w:widowControl w:val="0"/>
        <w:tabs>
          <w:tab w:val="left" w:pos="951"/>
        </w:tabs>
        <w:autoSpaceDE w:val="0"/>
        <w:autoSpaceDN w:val="0"/>
        <w:spacing w:after="0" w:line="480" w:lineRule="auto"/>
        <w:ind w:right="231"/>
        <w:jc w:val="both"/>
        <w:rPr>
          <w:rFonts w:cstheme="minorHAnsi"/>
          <w:sz w:val="28"/>
          <w:szCs w:val="28"/>
        </w:rPr>
      </w:pPr>
    </w:p>
    <w:p w14:paraId="2703C5CA" w14:textId="60A78CEA" w:rsidR="00916F97" w:rsidRPr="009C15B8" w:rsidRDefault="00916F97" w:rsidP="00DD6125">
      <w:pPr>
        <w:widowControl w:val="0"/>
        <w:tabs>
          <w:tab w:val="left" w:pos="951"/>
        </w:tabs>
        <w:autoSpaceDE w:val="0"/>
        <w:autoSpaceDN w:val="0"/>
        <w:spacing w:after="0" w:line="480" w:lineRule="auto"/>
        <w:ind w:right="231"/>
        <w:jc w:val="both"/>
        <w:rPr>
          <w:rFonts w:cstheme="minorHAnsi"/>
          <w:sz w:val="28"/>
          <w:szCs w:val="28"/>
        </w:rPr>
      </w:pPr>
    </w:p>
    <w:p w14:paraId="16D5D589" w14:textId="7AA1D92E" w:rsidR="00916F97" w:rsidRPr="009C15B8" w:rsidRDefault="00916F97" w:rsidP="00DD6125">
      <w:pPr>
        <w:widowControl w:val="0"/>
        <w:tabs>
          <w:tab w:val="left" w:pos="951"/>
        </w:tabs>
        <w:autoSpaceDE w:val="0"/>
        <w:autoSpaceDN w:val="0"/>
        <w:spacing w:after="0" w:line="480" w:lineRule="auto"/>
        <w:ind w:right="231"/>
        <w:jc w:val="both"/>
        <w:rPr>
          <w:rFonts w:cstheme="minorHAnsi"/>
          <w:sz w:val="28"/>
          <w:szCs w:val="28"/>
        </w:rPr>
      </w:pPr>
    </w:p>
    <w:p w14:paraId="2E15A190" w14:textId="3C857238" w:rsidR="00916F97" w:rsidRPr="009C15B8" w:rsidRDefault="00916F97" w:rsidP="00DD6125">
      <w:pPr>
        <w:widowControl w:val="0"/>
        <w:tabs>
          <w:tab w:val="left" w:pos="951"/>
        </w:tabs>
        <w:autoSpaceDE w:val="0"/>
        <w:autoSpaceDN w:val="0"/>
        <w:spacing w:after="0" w:line="480" w:lineRule="auto"/>
        <w:ind w:right="231"/>
        <w:jc w:val="both"/>
        <w:rPr>
          <w:rFonts w:cstheme="minorHAnsi"/>
          <w:sz w:val="28"/>
          <w:szCs w:val="28"/>
        </w:rPr>
      </w:pPr>
    </w:p>
    <w:p w14:paraId="667BA8C8" w14:textId="465A4105" w:rsidR="00916F97" w:rsidRPr="009C15B8" w:rsidRDefault="00916F97" w:rsidP="00DD6125">
      <w:pPr>
        <w:widowControl w:val="0"/>
        <w:tabs>
          <w:tab w:val="left" w:pos="951"/>
        </w:tabs>
        <w:autoSpaceDE w:val="0"/>
        <w:autoSpaceDN w:val="0"/>
        <w:spacing w:after="0" w:line="480" w:lineRule="auto"/>
        <w:ind w:right="231"/>
        <w:jc w:val="both"/>
        <w:rPr>
          <w:rFonts w:cstheme="minorHAnsi"/>
          <w:sz w:val="28"/>
          <w:szCs w:val="28"/>
        </w:rPr>
      </w:pPr>
    </w:p>
    <w:p w14:paraId="0F7D43C5" w14:textId="177EBF6E" w:rsidR="00916F97" w:rsidRPr="009C15B8" w:rsidRDefault="00916F97" w:rsidP="00DD6125">
      <w:pPr>
        <w:widowControl w:val="0"/>
        <w:tabs>
          <w:tab w:val="left" w:pos="951"/>
        </w:tabs>
        <w:autoSpaceDE w:val="0"/>
        <w:autoSpaceDN w:val="0"/>
        <w:spacing w:after="0" w:line="480" w:lineRule="auto"/>
        <w:ind w:right="231"/>
        <w:jc w:val="both"/>
        <w:rPr>
          <w:rFonts w:cstheme="minorHAnsi"/>
          <w:sz w:val="28"/>
          <w:szCs w:val="28"/>
        </w:rPr>
      </w:pPr>
    </w:p>
    <w:p w14:paraId="16B71B7B" w14:textId="010148EC" w:rsidR="00916F97" w:rsidRDefault="00916F97" w:rsidP="00DD6125">
      <w:pPr>
        <w:widowControl w:val="0"/>
        <w:tabs>
          <w:tab w:val="left" w:pos="951"/>
        </w:tabs>
        <w:autoSpaceDE w:val="0"/>
        <w:autoSpaceDN w:val="0"/>
        <w:spacing w:after="0" w:line="480" w:lineRule="auto"/>
        <w:ind w:right="231"/>
        <w:jc w:val="both"/>
        <w:rPr>
          <w:rFonts w:cstheme="minorHAnsi"/>
          <w:sz w:val="28"/>
          <w:szCs w:val="28"/>
        </w:rPr>
      </w:pPr>
    </w:p>
    <w:p w14:paraId="2957498C" w14:textId="77777777" w:rsidR="00687A9A" w:rsidRPr="009C15B8" w:rsidRDefault="00687A9A" w:rsidP="00DD6125">
      <w:pPr>
        <w:widowControl w:val="0"/>
        <w:tabs>
          <w:tab w:val="left" w:pos="951"/>
        </w:tabs>
        <w:autoSpaceDE w:val="0"/>
        <w:autoSpaceDN w:val="0"/>
        <w:spacing w:after="0" w:line="480" w:lineRule="auto"/>
        <w:ind w:right="231"/>
        <w:jc w:val="both"/>
        <w:rPr>
          <w:rFonts w:cstheme="minorHAnsi"/>
          <w:sz w:val="28"/>
          <w:szCs w:val="28"/>
        </w:rPr>
      </w:pPr>
    </w:p>
    <w:p w14:paraId="69D1A257" w14:textId="6C6995BD" w:rsidR="00C969FF" w:rsidRDefault="00C969FF" w:rsidP="00DD6125">
      <w:pPr>
        <w:pStyle w:val="Heading2"/>
        <w:jc w:val="both"/>
        <w:rPr>
          <w:rFonts w:asciiTheme="minorHAnsi" w:hAnsiTheme="minorHAnsi" w:cstheme="minorHAnsi"/>
          <w:sz w:val="28"/>
          <w:szCs w:val="28"/>
          <w:lang w:val="en-US"/>
        </w:rPr>
      </w:pPr>
      <w:bookmarkStart w:id="11" w:name="_Toc94288308"/>
    </w:p>
    <w:p w14:paraId="29A25F1C" w14:textId="77777777" w:rsidR="00CF2F66" w:rsidRPr="009C15B8" w:rsidRDefault="00CF2F66" w:rsidP="00DD6125">
      <w:pPr>
        <w:pStyle w:val="Heading2"/>
        <w:jc w:val="both"/>
        <w:rPr>
          <w:rFonts w:asciiTheme="minorHAnsi" w:hAnsiTheme="minorHAnsi" w:cstheme="minorHAnsi"/>
          <w:sz w:val="28"/>
          <w:szCs w:val="28"/>
          <w:lang w:val="en-US"/>
        </w:rPr>
      </w:pPr>
    </w:p>
    <w:p w14:paraId="61121DAF" w14:textId="77777777" w:rsidR="00C969FF" w:rsidRPr="009C15B8" w:rsidRDefault="00C969FF" w:rsidP="00DD6125">
      <w:pPr>
        <w:pStyle w:val="Heading2"/>
        <w:jc w:val="both"/>
        <w:rPr>
          <w:rFonts w:asciiTheme="minorHAnsi" w:hAnsiTheme="minorHAnsi" w:cstheme="minorHAnsi"/>
          <w:sz w:val="28"/>
          <w:szCs w:val="28"/>
          <w:lang w:val="en-US"/>
        </w:rPr>
      </w:pPr>
    </w:p>
    <w:p w14:paraId="0504FDFD" w14:textId="0D0DAF7E" w:rsidR="007E7406" w:rsidRPr="009C15B8" w:rsidRDefault="002462A8" w:rsidP="00DD6125">
      <w:pPr>
        <w:pStyle w:val="Heading2"/>
        <w:jc w:val="both"/>
        <w:rPr>
          <w:rFonts w:asciiTheme="minorHAnsi" w:hAnsiTheme="minorHAnsi" w:cstheme="minorHAnsi"/>
          <w:sz w:val="28"/>
          <w:szCs w:val="28"/>
          <w:lang w:val="en-US"/>
        </w:rPr>
      </w:pPr>
      <w:r w:rsidRPr="009C15B8">
        <w:rPr>
          <w:rFonts w:asciiTheme="minorHAnsi" w:hAnsiTheme="minorHAnsi" w:cstheme="minorHAnsi"/>
          <w:sz w:val="28"/>
          <w:szCs w:val="28"/>
          <w:lang w:val="en-US"/>
        </w:rPr>
        <w:lastRenderedPageBreak/>
        <w:t>5.2.5</w:t>
      </w:r>
      <w:r w:rsidR="00245A03" w:rsidRPr="009C15B8">
        <w:rPr>
          <w:rFonts w:asciiTheme="minorHAnsi" w:hAnsiTheme="minorHAnsi" w:cstheme="minorHAnsi"/>
          <w:sz w:val="28"/>
          <w:szCs w:val="28"/>
          <w:lang w:val="en-US"/>
        </w:rPr>
        <w:t>.</w:t>
      </w:r>
      <w:r w:rsidRPr="009C15B8">
        <w:rPr>
          <w:rFonts w:asciiTheme="minorHAnsi" w:hAnsiTheme="minorHAnsi" w:cstheme="minorHAnsi"/>
          <w:sz w:val="28"/>
          <w:szCs w:val="28"/>
          <w:lang w:val="en-US"/>
        </w:rPr>
        <w:t xml:space="preserve">   </w:t>
      </w:r>
      <w:r w:rsidR="007E7406" w:rsidRPr="009C15B8">
        <w:rPr>
          <w:rFonts w:asciiTheme="minorHAnsi" w:hAnsiTheme="minorHAnsi" w:cstheme="minorHAnsi"/>
          <w:sz w:val="28"/>
          <w:szCs w:val="28"/>
          <w:lang w:val="en-US"/>
        </w:rPr>
        <w:t>Timeline of the events:</w:t>
      </w:r>
      <w:bookmarkEnd w:id="11"/>
    </w:p>
    <w:p w14:paraId="31D7FE1A" w14:textId="2A69E753" w:rsidR="007E7406" w:rsidRPr="009C15B8" w:rsidRDefault="00000000" w:rsidP="00DD6125">
      <w:pPr>
        <w:widowControl w:val="0"/>
        <w:tabs>
          <w:tab w:val="left" w:pos="951"/>
        </w:tabs>
        <w:autoSpaceDE w:val="0"/>
        <w:autoSpaceDN w:val="0"/>
        <w:spacing w:after="0" w:line="480" w:lineRule="auto"/>
        <w:ind w:right="231"/>
        <w:jc w:val="both"/>
        <w:rPr>
          <w:rFonts w:cstheme="minorHAnsi"/>
          <w:sz w:val="28"/>
          <w:szCs w:val="28"/>
        </w:rPr>
      </w:pPr>
      <w:r>
        <w:rPr>
          <w:rFonts w:cstheme="minorHAnsi"/>
          <w:noProof/>
          <w:sz w:val="28"/>
          <w:szCs w:val="28"/>
        </w:rPr>
        <w:pict w14:anchorId="6D1D5959">
          <v:shapetype id="_x0000_t202" coordsize="21600,21600" o:spt="202" path="m,l,21600r21600,l21600,xe">
            <v:stroke joinstyle="miter"/>
            <v:path gradientshapeok="t" o:connecttype="rect"/>
          </v:shapetype>
          <v:shape id="Text Box 43" o:spid="_x0000_s1034" type="#_x0000_t202" style="position:absolute;left:0;text-align:left;margin-left:193.25pt;margin-top:8.15pt;width:97pt;height:33.65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" filled="f" stroked="f">
            <v:textbox style="mso-next-textbox:#Text Box 43">
              <w:txbxContent>
                <w:p w14:paraId="7B86FF81" w14:textId="221AC615" w:rsidR="007E7406" w:rsidRDefault="007F6C3D" w:rsidP="007E7406">
                  <w:pPr>
                    <w:jc w:val="center"/>
                    <w:rPr>
                      <w:b/>
                      <w:bCs/>
                      <w:noProof/>
                      <w:color w:val="000000" w:themeColor="text1"/>
                      <w:sz w:val="36"/>
                      <w:szCs w:val="36"/>
                    </w:rPr>
                  </w:pPr>
                  <w:r>
                    <w:rPr>
                      <w:b/>
                      <w:bCs/>
                      <w:noProof/>
                      <w:color w:val="000000" w:themeColor="text1"/>
                      <w:sz w:val="36"/>
                      <w:szCs w:val="36"/>
                    </w:rPr>
                    <w:t>30</w:t>
                  </w:r>
                  <w:r w:rsidR="007E7406" w:rsidRPr="007E7406">
                    <w:rPr>
                      <w:b/>
                      <w:bCs/>
                      <w:noProof/>
                      <w:color w:val="000000" w:themeColor="text1"/>
                      <w:sz w:val="36"/>
                      <w:szCs w:val="36"/>
                    </w:rPr>
                    <w:t>.0</w:t>
                  </w:r>
                  <w:r>
                    <w:rPr>
                      <w:b/>
                      <w:bCs/>
                      <w:noProof/>
                      <w:color w:val="000000" w:themeColor="text1"/>
                      <w:sz w:val="36"/>
                      <w:szCs w:val="36"/>
                    </w:rPr>
                    <w:t>3</w:t>
                  </w:r>
                  <w:r w:rsidR="007E7406" w:rsidRPr="007E7406">
                    <w:rPr>
                      <w:b/>
                      <w:bCs/>
                      <w:noProof/>
                      <w:color w:val="000000" w:themeColor="text1"/>
                      <w:sz w:val="36"/>
                      <w:szCs w:val="36"/>
                    </w:rPr>
                    <w:t>.20</w:t>
                  </w:r>
                  <w:r>
                    <w:rPr>
                      <w:b/>
                      <w:bCs/>
                      <w:noProof/>
                      <w:color w:val="000000" w:themeColor="text1"/>
                      <w:sz w:val="36"/>
                      <w:szCs w:val="36"/>
                    </w:rPr>
                    <w:t>1</w:t>
                  </w:r>
                  <w:r w:rsidR="007E7406" w:rsidRPr="007E7406">
                    <w:rPr>
                      <w:b/>
                      <w:bCs/>
                      <w:noProof/>
                      <w:color w:val="000000" w:themeColor="text1"/>
                      <w:sz w:val="36"/>
                      <w:szCs w:val="36"/>
                    </w:rPr>
                    <w:t>8</w:t>
                  </w:r>
                </w:p>
                <w:p w14:paraId="782DCFCB" w14:textId="507A4E64" w:rsidR="00E577E0" w:rsidRDefault="00E577E0" w:rsidP="007E7406">
                  <w:pPr>
                    <w:jc w:val="center"/>
                    <w:rPr>
                      <w:b/>
                      <w:bCs/>
                      <w:noProof/>
                      <w:color w:val="000000" w:themeColor="text1"/>
                      <w:sz w:val="36"/>
                      <w:szCs w:val="36"/>
                    </w:rPr>
                  </w:pPr>
                </w:p>
                <w:p w14:paraId="7F1E2352" w14:textId="77777777" w:rsidR="00E577E0" w:rsidRDefault="00E577E0" w:rsidP="007E7406">
                  <w:pPr>
                    <w:jc w:val="center"/>
                    <w:rPr>
                      <w:b/>
                      <w:bCs/>
                      <w:noProof/>
                      <w:color w:val="000000" w:themeColor="text1"/>
                      <w:sz w:val="36"/>
                      <w:szCs w:val="36"/>
                    </w:rPr>
                  </w:pPr>
                </w:p>
                <w:p w14:paraId="09D86240" w14:textId="77777777" w:rsidR="002462A8" w:rsidRPr="007E7406" w:rsidRDefault="002462A8" w:rsidP="007E7406">
                  <w:pPr>
                    <w:jc w:val="center"/>
                    <w:rPr>
                      <w:b/>
                      <w:bCs/>
                      <w:noProof/>
                      <w:color w:val="000000" w:themeColor="text1"/>
                      <w:sz w:val="36"/>
                      <w:szCs w:val="36"/>
                    </w:rPr>
                  </w:pPr>
                </w:p>
              </w:txbxContent>
            </v:textbox>
          </v:shape>
        </w:pict>
      </w:r>
    </w:p>
    <w:p w14:paraId="6FCE08F3" w14:textId="3E08C506" w:rsidR="00F4453E" w:rsidRPr="009C15B8" w:rsidRDefault="00F4453E" w:rsidP="00DD6125">
      <w:pPr>
        <w:widowControl w:val="0"/>
        <w:tabs>
          <w:tab w:val="left" w:pos="951"/>
        </w:tabs>
        <w:autoSpaceDE w:val="0"/>
        <w:autoSpaceDN w:val="0"/>
        <w:spacing w:after="0" w:line="480" w:lineRule="auto"/>
        <w:ind w:right="231"/>
        <w:jc w:val="both"/>
        <w:rPr>
          <w:rFonts w:cstheme="minorHAnsi"/>
          <w:sz w:val="28"/>
          <w:szCs w:val="28"/>
          <w:lang w:val="en-US"/>
        </w:rPr>
      </w:pPr>
    </w:p>
    <w:p w14:paraId="17777B4A" w14:textId="7E1281A7" w:rsidR="007E7406" w:rsidRPr="009C15B8" w:rsidRDefault="00E577E0" w:rsidP="00DD6125">
      <w:pPr>
        <w:jc w:val="both"/>
        <w:rPr>
          <w:rFonts w:cstheme="minorHAnsi"/>
          <w:sz w:val="28"/>
          <w:szCs w:val="28"/>
          <w:lang w:val="en-US"/>
        </w:rPr>
      </w:pPr>
      <w:r w:rsidRPr="009C15B8">
        <w:rPr>
          <w:rFonts w:cstheme="minorHAnsi"/>
          <w:noProof/>
          <w:sz w:val="28"/>
          <w:szCs w:val="28"/>
        </w:rPr>
        <w:drawing>
          <wp:inline distT="0" distB="0" distL="0" distR="0" wp14:anchorId="6E434184" wp14:editId="4DC9D136">
            <wp:extent cx="6097270" cy="3247390"/>
            <wp:effectExtent l="0" t="0" r="0" b="0"/>
            <wp:docPr id="13" name="Picture 1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imeline&#10;&#10;Description automatically generated"/>
                    <pic:cNvPicPr/>
                  </pic:nvPicPr>
                  <pic:blipFill>
                    <a:blip r:embed="rId13"/>
                    <a:stretch>
                      <a:fillRect/>
                    </a:stretch>
                  </pic:blipFill>
                  <pic:spPr>
                    <a:xfrm>
                      <a:off x="0" y="0"/>
                      <a:ext cx="6101360" cy="3249568"/>
                    </a:xfrm>
                    <a:prstGeom prst="rect">
                      <a:avLst/>
                    </a:prstGeom>
                  </pic:spPr>
                </pic:pic>
              </a:graphicData>
            </a:graphic>
          </wp:inline>
        </w:drawing>
      </w:r>
    </w:p>
    <w:p w14:paraId="2563C524" w14:textId="51E0398D" w:rsidR="00687A9A" w:rsidRDefault="00687A9A" w:rsidP="00DD6125">
      <w:pPr>
        <w:pStyle w:val="Heading2"/>
        <w:jc w:val="both"/>
        <w:rPr>
          <w:rFonts w:asciiTheme="minorHAnsi" w:hAnsiTheme="minorHAnsi" w:cstheme="minorHAnsi"/>
          <w:sz w:val="28"/>
          <w:szCs w:val="28"/>
        </w:rPr>
      </w:pPr>
    </w:p>
    <w:p w14:paraId="08B16045" w14:textId="21120163" w:rsidR="00C8724B" w:rsidRDefault="00687A9A" w:rsidP="00DD6125">
      <w:pPr>
        <w:pStyle w:val="Heading2"/>
        <w:jc w:val="both"/>
        <w:rPr>
          <w:rFonts w:asciiTheme="minorHAnsi" w:hAnsiTheme="minorHAnsi" w:cstheme="minorHAnsi"/>
          <w:sz w:val="28"/>
          <w:szCs w:val="28"/>
        </w:rPr>
      </w:pPr>
      <w:r w:rsidRPr="009C15B8">
        <w:rPr>
          <w:rFonts w:asciiTheme="minorHAnsi" w:hAnsiTheme="minorHAnsi" w:cstheme="minorHAnsi"/>
          <w:sz w:val="28"/>
          <w:szCs w:val="28"/>
          <w:lang w:val="en-US"/>
        </w:rPr>
        <w:t>5.2.</w:t>
      </w:r>
      <w:r>
        <w:rPr>
          <w:rFonts w:asciiTheme="minorHAnsi" w:hAnsiTheme="minorHAnsi" w:cstheme="minorHAnsi"/>
          <w:sz w:val="28"/>
          <w:szCs w:val="28"/>
          <w:lang w:val="en-US"/>
        </w:rPr>
        <w:t>6</w:t>
      </w:r>
      <w:r w:rsidRPr="009C15B8">
        <w:rPr>
          <w:rFonts w:asciiTheme="minorHAnsi" w:hAnsiTheme="minorHAnsi" w:cstheme="minorHAnsi"/>
          <w:sz w:val="28"/>
          <w:szCs w:val="28"/>
          <w:lang w:val="en-US"/>
        </w:rPr>
        <w:t xml:space="preserve">.   </w:t>
      </w:r>
      <w:r w:rsidRPr="00687A9A">
        <w:rPr>
          <w:rFonts w:asciiTheme="minorHAnsi" w:hAnsiTheme="minorHAnsi" w:cstheme="minorHAnsi"/>
          <w:sz w:val="28"/>
          <w:szCs w:val="28"/>
        </w:rPr>
        <w:t>EXHIBIT NUMBER AND DESCRIPTIONS</w:t>
      </w:r>
    </w:p>
    <w:p w14:paraId="4ACBE70A" w14:textId="264A88D4" w:rsidR="00687A9A" w:rsidRDefault="00687A9A" w:rsidP="00DD6125">
      <w:pPr>
        <w:pStyle w:val="Heading2"/>
        <w:jc w:val="both"/>
        <w:rPr>
          <w:rFonts w:asciiTheme="minorHAnsi" w:hAnsiTheme="minorHAnsi" w:cstheme="minorHAnsi"/>
          <w:sz w:val="28"/>
          <w:szCs w:val="28"/>
        </w:rPr>
      </w:pPr>
    </w:p>
    <w:tbl>
      <w:tblPr>
        <w:tblStyle w:val="TableGrid"/>
        <w:tblW w:w="0" w:type="auto"/>
        <w:tblLook w:val="04A0" w:firstRow="1" w:lastRow="0" w:firstColumn="1" w:lastColumn="0" w:noHBand="0" w:noVBand="1"/>
      </w:tblPr>
      <w:tblGrid>
        <w:gridCol w:w="959"/>
        <w:gridCol w:w="5528"/>
        <w:gridCol w:w="2755"/>
      </w:tblGrid>
      <w:tr w:rsidR="00687A9A" w14:paraId="5F171C8D" w14:textId="77777777" w:rsidTr="00687A9A">
        <w:tc>
          <w:tcPr>
            <w:tcW w:w="959" w:type="dxa"/>
          </w:tcPr>
          <w:p w14:paraId="3FE42207" w14:textId="05902135" w:rsidR="00687A9A" w:rsidRDefault="00687A9A" w:rsidP="00DD6125">
            <w:pPr>
              <w:pStyle w:val="Heading2"/>
              <w:jc w:val="both"/>
              <w:rPr>
                <w:rFonts w:asciiTheme="minorHAnsi" w:hAnsiTheme="minorHAnsi" w:cstheme="minorHAnsi"/>
                <w:sz w:val="28"/>
                <w:szCs w:val="28"/>
              </w:rPr>
            </w:pPr>
            <w:r>
              <w:rPr>
                <w:rFonts w:asciiTheme="minorHAnsi" w:hAnsiTheme="minorHAnsi" w:cstheme="minorHAnsi"/>
                <w:sz w:val="28"/>
                <w:szCs w:val="28"/>
              </w:rPr>
              <w:t>S/N</w:t>
            </w:r>
          </w:p>
        </w:tc>
        <w:tc>
          <w:tcPr>
            <w:tcW w:w="5528" w:type="dxa"/>
          </w:tcPr>
          <w:p w14:paraId="2DFA3E83" w14:textId="220CAD11" w:rsidR="00687A9A" w:rsidRDefault="00687A9A" w:rsidP="00DD6125">
            <w:pPr>
              <w:pStyle w:val="Heading2"/>
              <w:jc w:val="both"/>
              <w:rPr>
                <w:rFonts w:asciiTheme="minorHAnsi" w:hAnsiTheme="minorHAnsi" w:cstheme="minorHAnsi"/>
                <w:sz w:val="28"/>
                <w:szCs w:val="28"/>
              </w:rPr>
            </w:pPr>
            <w:r>
              <w:rPr>
                <w:rFonts w:asciiTheme="minorHAnsi" w:hAnsiTheme="minorHAnsi" w:cstheme="minorHAnsi"/>
                <w:sz w:val="28"/>
                <w:szCs w:val="28"/>
              </w:rPr>
              <w:t>DESCRIPTIONS</w:t>
            </w:r>
          </w:p>
        </w:tc>
        <w:tc>
          <w:tcPr>
            <w:tcW w:w="2755" w:type="dxa"/>
          </w:tcPr>
          <w:p w14:paraId="743CE481" w14:textId="5B582CA8" w:rsidR="00687A9A" w:rsidRDefault="00687A9A" w:rsidP="00DD6125">
            <w:pPr>
              <w:pStyle w:val="Heading2"/>
              <w:jc w:val="both"/>
              <w:rPr>
                <w:rFonts w:asciiTheme="minorHAnsi" w:hAnsiTheme="minorHAnsi" w:cstheme="minorHAnsi"/>
                <w:sz w:val="28"/>
                <w:szCs w:val="28"/>
              </w:rPr>
            </w:pPr>
            <w:r>
              <w:rPr>
                <w:rFonts w:asciiTheme="minorHAnsi" w:hAnsiTheme="minorHAnsi" w:cstheme="minorHAnsi"/>
                <w:sz w:val="28"/>
                <w:szCs w:val="28"/>
              </w:rPr>
              <w:t>NUMBER</w:t>
            </w:r>
          </w:p>
        </w:tc>
      </w:tr>
      <w:tr w:rsidR="00687A9A" w14:paraId="03762DF5" w14:textId="77777777" w:rsidTr="00687A9A">
        <w:tc>
          <w:tcPr>
            <w:tcW w:w="959" w:type="dxa"/>
          </w:tcPr>
          <w:p w14:paraId="14AF3873" w14:textId="4A290315" w:rsidR="00687A9A" w:rsidRPr="002D1CBB" w:rsidRDefault="00687A9A" w:rsidP="00DD6125">
            <w:pPr>
              <w:pStyle w:val="Heading2"/>
              <w:jc w:val="both"/>
              <w:rPr>
                <w:rFonts w:asciiTheme="minorHAnsi" w:hAnsiTheme="minorHAnsi" w:cstheme="minorHAnsi"/>
                <w:b w:val="0"/>
                <w:bCs w:val="0"/>
                <w:sz w:val="28"/>
                <w:szCs w:val="28"/>
              </w:rPr>
            </w:pPr>
            <w:r w:rsidRPr="002D1CBB">
              <w:rPr>
                <w:rFonts w:asciiTheme="minorHAnsi" w:hAnsiTheme="minorHAnsi" w:cstheme="minorHAnsi"/>
                <w:b w:val="0"/>
                <w:bCs w:val="0"/>
                <w:sz w:val="28"/>
                <w:szCs w:val="28"/>
              </w:rPr>
              <w:t>1</w:t>
            </w:r>
          </w:p>
        </w:tc>
        <w:tc>
          <w:tcPr>
            <w:tcW w:w="5528" w:type="dxa"/>
          </w:tcPr>
          <w:p w14:paraId="2115447C" w14:textId="0330EC5D" w:rsidR="00687A9A" w:rsidRPr="00926FEC" w:rsidRDefault="00687A9A" w:rsidP="00DD6125">
            <w:pPr>
              <w:pStyle w:val="Heading2"/>
              <w:jc w:val="both"/>
              <w:rPr>
                <w:rFonts w:asciiTheme="minorHAnsi" w:hAnsiTheme="minorHAnsi" w:cstheme="minorHAnsi"/>
                <w:b w:val="0"/>
                <w:bCs w:val="0"/>
                <w:sz w:val="28"/>
                <w:szCs w:val="28"/>
              </w:rPr>
            </w:pPr>
            <w:r w:rsidRPr="00926FEC">
              <w:rPr>
                <w:rFonts w:asciiTheme="minorHAnsi" w:hAnsiTheme="minorHAnsi" w:cstheme="minorHAnsi"/>
                <w:b w:val="0"/>
                <w:bCs w:val="0"/>
                <w:sz w:val="28"/>
                <w:szCs w:val="28"/>
              </w:rPr>
              <w:t>Lone wolf’s FTK image files</w:t>
            </w:r>
          </w:p>
        </w:tc>
        <w:tc>
          <w:tcPr>
            <w:tcW w:w="2755" w:type="dxa"/>
          </w:tcPr>
          <w:p w14:paraId="47F0FF12" w14:textId="555E9350" w:rsidR="00687A9A" w:rsidRPr="00080BE5" w:rsidRDefault="00080BE5" w:rsidP="00DD6125">
            <w:pPr>
              <w:pStyle w:val="Heading2"/>
              <w:jc w:val="both"/>
              <w:rPr>
                <w:rFonts w:asciiTheme="minorHAnsi" w:hAnsiTheme="minorHAnsi" w:cstheme="minorHAnsi"/>
                <w:b w:val="0"/>
                <w:bCs w:val="0"/>
                <w:sz w:val="28"/>
                <w:szCs w:val="28"/>
              </w:rPr>
            </w:pPr>
            <w:r w:rsidRPr="00080BE5">
              <w:rPr>
                <w:rFonts w:asciiTheme="minorHAnsi" w:hAnsiTheme="minorHAnsi" w:cstheme="minorHAnsi"/>
                <w:b w:val="0"/>
                <w:bCs w:val="0"/>
                <w:sz w:val="28"/>
                <w:szCs w:val="28"/>
              </w:rPr>
              <w:t>MDX/E1</w:t>
            </w:r>
          </w:p>
        </w:tc>
      </w:tr>
      <w:tr w:rsidR="00687A9A" w14:paraId="379107E1" w14:textId="77777777" w:rsidTr="00687A9A">
        <w:tc>
          <w:tcPr>
            <w:tcW w:w="959" w:type="dxa"/>
          </w:tcPr>
          <w:p w14:paraId="67CDD05D" w14:textId="2554DCB7" w:rsidR="00687A9A" w:rsidRPr="002D1CBB" w:rsidRDefault="00926FEC" w:rsidP="00DD6125">
            <w:pPr>
              <w:pStyle w:val="Heading2"/>
              <w:jc w:val="both"/>
              <w:rPr>
                <w:rFonts w:asciiTheme="minorHAnsi" w:hAnsiTheme="minorHAnsi" w:cstheme="minorHAnsi"/>
                <w:b w:val="0"/>
                <w:bCs w:val="0"/>
                <w:sz w:val="28"/>
                <w:szCs w:val="28"/>
              </w:rPr>
            </w:pPr>
            <w:r w:rsidRPr="002D1CBB">
              <w:rPr>
                <w:rFonts w:asciiTheme="minorHAnsi" w:hAnsiTheme="minorHAnsi" w:cstheme="minorHAnsi"/>
                <w:b w:val="0"/>
                <w:bCs w:val="0"/>
                <w:sz w:val="28"/>
                <w:szCs w:val="28"/>
              </w:rPr>
              <w:t>2</w:t>
            </w:r>
          </w:p>
        </w:tc>
        <w:tc>
          <w:tcPr>
            <w:tcW w:w="5528" w:type="dxa"/>
          </w:tcPr>
          <w:p w14:paraId="5DBF811C" w14:textId="65C793D3" w:rsidR="00687A9A" w:rsidRPr="00926FEC" w:rsidRDefault="00687A9A" w:rsidP="00DD6125">
            <w:pPr>
              <w:pStyle w:val="Heading2"/>
              <w:jc w:val="both"/>
              <w:rPr>
                <w:rFonts w:asciiTheme="minorHAnsi" w:hAnsiTheme="minorHAnsi" w:cstheme="minorHAnsi"/>
                <w:b w:val="0"/>
                <w:bCs w:val="0"/>
                <w:sz w:val="28"/>
                <w:szCs w:val="28"/>
              </w:rPr>
            </w:pPr>
            <w:r w:rsidRPr="00926FEC">
              <w:rPr>
                <w:rFonts w:asciiTheme="minorHAnsi" w:hAnsiTheme="minorHAnsi" w:cstheme="minorHAnsi"/>
                <w:b w:val="0"/>
                <w:bCs w:val="0"/>
                <w:sz w:val="28"/>
                <w:szCs w:val="28"/>
              </w:rPr>
              <w:t>Planning</w:t>
            </w:r>
          </w:p>
        </w:tc>
        <w:tc>
          <w:tcPr>
            <w:tcW w:w="2755" w:type="dxa"/>
          </w:tcPr>
          <w:p w14:paraId="16C8FCA5" w14:textId="40DCF8D0" w:rsidR="00687A9A" w:rsidRDefault="00080BE5" w:rsidP="00DD6125">
            <w:pPr>
              <w:pStyle w:val="Heading2"/>
              <w:jc w:val="both"/>
              <w:rPr>
                <w:rFonts w:asciiTheme="minorHAnsi" w:hAnsiTheme="minorHAnsi" w:cstheme="minorHAnsi"/>
                <w:sz w:val="28"/>
                <w:szCs w:val="28"/>
              </w:rPr>
            </w:pPr>
            <w:r w:rsidRPr="00080BE5">
              <w:rPr>
                <w:rFonts w:asciiTheme="minorHAnsi" w:hAnsiTheme="minorHAnsi" w:cstheme="minorHAnsi"/>
                <w:b w:val="0"/>
                <w:bCs w:val="0"/>
                <w:sz w:val="28"/>
                <w:szCs w:val="28"/>
              </w:rPr>
              <w:t>MDX</w:t>
            </w:r>
            <w:r>
              <w:rPr>
                <w:rFonts w:asciiTheme="minorHAnsi" w:hAnsiTheme="minorHAnsi" w:cstheme="minorHAnsi"/>
                <w:b w:val="0"/>
                <w:bCs w:val="0"/>
                <w:sz w:val="28"/>
                <w:szCs w:val="28"/>
              </w:rPr>
              <w:t>/</w:t>
            </w:r>
            <w:r w:rsidRPr="00080BE5">
              <w:rPr>
                <w:rFonts w:asciiTheme="minorHAnsi" w:hAnsiTheme="minorHAnsi" w:cstheme="minorHAnsi"/>
                <w:b w:val="0"/>
                <w:bCs w:val="0"/>
                <w:sz w:val="28"/>
                <w:szCs w:val="28"/>
              </w:rPr>
              <w:t>E</w:t>
            </w:r>
            <w:r>
              <w:rPr>
                <w:rFonts w:asciiTheme="minorHAnsi" w:hAnsiTheme="minorHAnsi" w:cstheme="minorHAnsi"/>
                <w:b w:val="0"/>
                <w:bCs w:val="0"/>
                <w:sz w:val="28"/>
                <w:szCs w:val="28"/>
              </w:rPr>
              <w:t>2</w:t>
            </w:r>
          </w:p>
        </w:tc>
      </w:tr>
      <w:tr w:rsidR="00687A9A" w14:paraId="3C2C5A45" w14:textId="77777777" w:rsidTr="00687A9A">
        <w:tc>
          <w:tcPr>
            <w:tcW w:w="959" w:type="dxa"/>
          </w:tcPr>
          <w:p w14:paraId="51E81695" w14:textId="60066868" w:rsidR="00687A9A" w:rsidRPr="002D1CBB" w:rsidRDefault="00926FEC" w:rsidP="00DD6125">
            <w:pPr>
              <w:pStyle w:val="Heading2"/>
              <w:jc w:val="both"/>
              <w:rPr>
                <w:rFonts w:asciiTheme="minorHAnsi" w:hAnsiTheme="minorHAnsi" w:cstheme="minorHAnsi"/>
                <w:b w:val="0"/>
                <w:bCs w:val="0"/>
                <w:sz w:val="28"/>
                <w:szCs w:val="28"/>
              </w:rPr>
            </w:pPr>
            <w:r w:rsidRPr="002D1CBB">
              <w:rPr>
                <w:rFonts w:asciiTheme="minorHAnsi" w:hAnsiTheme="minorHAnsi" w:cstheme="minorHAnsi"/>
                <w:b w:val="0"/>
                <w:bCs w:val="0"/>
                <w:sz w:val="28"/>
                <w:szCs w:val="28"/>
              </w:rPr>
              <w:t>3</w:t>
            </w:r>
          </w:p>
        </w:tc>
        <w:tc>
          <w:tcPr>
            <w:tcW w:w="5528" w:type="dxa"/>
          </w:tcPr>
          <w:p w14:paraId="4FB735C8" w14:textId="72B9E870" w:rsidR="00687A9A" w:rsidRPr="00926FEC" w:rsidRDefault="00687A9A" w:rsidP="00DD6125">
            <w:pPr>
              <w:pStyle w:val="Heading2"/>
              <w:jc w:val="both"/>
              <w:rPr>
                <w:rFonts w:asciiTheme="minorHAnsi" w:hAnsiTheme="minorHAnsi" w:cstheme="minorHAnsi"/>
                <w:b w:val="0"/>
                <w:bCs w:val="0"/>
                <w:sz w:val="28"/>
                <w:szCs w:val="28"/>
              </w:rPr>
            </w:pPr>
            <w:r w:rsidRPr="00926FEC">
              <w:rPr>
                <w:rFonts w:asciiTheme="minorHAnsi" w:hAnsiTheme="minorHAnsi" w:cstheme="minorHAnsi"/>
                <w:b w:val="0"/>
                <w:bCs w:val="0"/>
                <w:sz w:val="28"/>
                <w:szCs w:val="28"/>
              </w:rPr>
              <w:t>Airport Information</w:t>
            </w:r>
          </w:p>
        </w:tc>
        <w:tc>
          <w:tcPr>
            <w:tcW w:w="2755" w:type="dxa"/>
          </w:tcPr>
          <w:p w14:paraId="429729D3" w14:textId="597AB583" w:rsidR="00687A9A" w:rsidRDefault="00080BE5" w:rsidP="00DD6125">
            <w:pPr>
              <w:pStyle w:val="Heading2"/>
              <w:jc w:val="both"/>
              <w:rPr>
                <w:rFonts w:asciiTheme="minorHAnsi" w:hAnsiTheme="minorHAnsi" w:cstheme="minorHAnsi"/>
                <w:sz w:val="28"/>
                <w:szCs w:val="28"/>
              </w:rPr>
            </w:pPr>
            <w:r w:rsidRPr="00080BE5">
              <w:rPr>
                <w:rFonts w:asciiTheme="minorHAnsi" w:hAnsiTheme="minorHAnsi" w:cstheme="minorHAnsi"/>
                <w:b w:val="0"/>
                <w:bCs w:val="0"/>
                <w:sz w:val="28"/>
                <w:szCs w:val="28"/>
              </w:rPr>
              <w:t>MDX</w:t>
            </w:r>
            <w:r>
              <w:rPr>
                <w:rFonts w:asciiTheme="minorHAnsi" w:hAnsiTheme="minorHAnsi" w:cstheme="minorHAnsi"/>
                <w:b w:val="0"/>
                <w:bCs w:val="0"/>
                <w:sz w:val="28"/>
                <w:szCs w:val="28"/>
              </w:rPr>
              <w:t>/</w:t>
            </w:r>
            <w:r w:rsidRPr="00080BE5">
              <w:rPr>
                <w:rFonts w:asciiTheme="minorHAnsi" w:hAnsiTheme="minorHAnsi" w:cstheme="minorHAnsi"/>
                <w:b w:val="0"/>
                <w:bCs w:val="0"/>
                <w:sz w:val="28"/>
                <w:szCs w:val="28"/>
              </w:rPr>
              <w:t>E</w:t>
            </w:r>
            <w:r>
              <w:rPr>
                <w:rFonts w:asciiTheme="minorHAnsi" w:hAnsiTheme="minorHAnsi" w:cstheme="minorHAnsi"/>
                <w:b w:val="0"/>
                <w:bCs w:val="0"/>
                <w:sz w:val="28"/>
                <w:szCs w:val="28"/>
              </w:rPr>
              <w:t>3</w:t>
            </w:r>
          </w:p>
        </w:tc>
      </w:tr>
      <w:tr w:rsidR="00687A9A" w14:paraId="3BE627B3" w14:textId="77777777" w:rsidTr="00687A9A">
        <w:tc>
          <w:tcPr>
            <w:tcW w:w="959" w:type="dxa"/>
          </w:tcPr>
          <w:p w14:paraId="0C8FE202" w14:textId="70E05284" w:rsidR="00687A9A" w:rsidRPr="002D1CBB" w:rsidRDefault="00926FEC" w:rsidP="00DD6125">
            <w:pPr>
              <w:pStyle w:val="Heading2"/>
              <w:jc w:val="both"/>
              <w:rPr>
                <w:rFonts w:asciiTheme="minorHAnsi" w:hAnsiTheme="minorHAnsi" w:cstheme="minorHAnsi"/>
                <w:b w:val="0"/>
                <w:bCs w:val="0"/>
                <w:sz w:val="28"/>
                <w:szCs w:val="28"/>
              </w:rPr>
            </w:pPr>
            <w:r w:rsidRPr="002D1CBB">
              <w:rPr>
                <w:rFonts w:asciiTheme="minorHAnsi" w:hAnsiTheme="minorHAnsi" w:cstheme="minorHAnsi"/>
                <w:b w:val="0"/>
                <w:bCs w:val="0"/>
                <w:sz w:val="28"/>
                <w:szCs w:val="28"/>
              </w:rPr>
              <w:t>4</w:t>
            </w:r>
          </w:p>
        </w:tc>
        <w:tc>
          <w:tcPr>
            <w:tcW w:w="5528" w:type="dxa"/>
          </w:tcPr>
          <w:p w14:paraId="06DE3182" w14:textId="4A183374" w:rsidR="00687A9A" w:rsidRPr="00926FEC" w:rsidRDefault="00687A9A" w:rsidP="00DD6125">
            <w:pPr>
              <w:pStyle w:val="Heading2"/>
              <w:jc w:val="both"/>
              <w:rPr>
                <w:rFonts w:asciiTheme="minorHAnsi" w:hAnsiTheme="minorHAnsi" w:cstheme="minorHAnsi"/>
                <w:b w:val="0"/>
                <w:bCs w:val="0"/>
                <w:sz w:val="28"/>
                <w:szCs w:val="28"/>
              </w:rPr>
            </w:pPr>
            <w:r w:rsidRPr="00926FEC">
              <w:rPr>
                <w:rFonts w:asciiTheme="minorHAnsi" w:hAnsiTheme="minorHAnsi" w:cstheme="minorHAnsi"/>
                <w:b w:val="0"/>
                <w:bCs w:val="0"/>
                <w:sz w:val="28"/>
                <w:szCs w:val="28"/>
              </w:rPr>
              <w:t>Cloudy Manifesto</w:t>
            </w:r>
          </w:p>
        </w:tc>
        <w:tc>
          <w:tcPr>
            <w:tcW w:w="2755" w:type="dxa"/>
          </w:tcPr>
          <w:p w14:paraId="151E0658" w14:textId="52ED7E75" w:rsidR="00687A9A" w:rsidRDefault="00080BE5" w:rsidP="00DD6125">
            <w:pPr>
              <w:pStyle w:val="Heading2"/>
              <w:jc w:val="both"/>
              <w:rPr>
                <w:rFonts w:asciiTheme="minorHAnsi" w:hAnsiTheme="minorHAnsi" w:cstheme="minorHAnsi"/>
                <w:sz w:val="28"/>
                <w:szCs w:val="28"/>
              </w:rPr>
            </w:pPr>
            <w:r w:rsidRPr="00080BE5">
              <w:rPr>
                <w:rFonts w:asciiTheme="minorHAnsi" w:hAnsiTheme="minorHAnsi" w:cstheme="minorHAnsi"/>
                <w:b w:val="0"/>
                <w:bCs w:val="0"/>
                <w:sz w:val="28"/>
                <w:szCs w:val="28"/>
              </w:rPr>
              <w:t>MDX</w:t>
            </w:r>
            <w:r>
              <w:rPr>
                <w:rFonts w:asciiTheme="minorHAnsi" w:hAnsiTheme="minorHAnsi" w:cstheme="minorHAnsi"/>
                <w:b w:val="0"/>
                <w:bCs w:val="0"/>
                <w:sz w:val="28"/>
                <w:szCs w:val="28"/>
              </w:rPr>
              <w:t>/</w:t>
            </w:r>
            <w:r w:rsidRPr="00080BE5">
              <w:rPr>
                <w:rFonts w:asciiTheme="minorHAnsi" w:hAnsiTheme="minorHAnsi" w:cstheme="minorHAnsi"/>
                <w:b w:val="0"/>
                <w:bCs w:val="0"/>
                <w:sz w:val="28"/>
                <w:szCs w:val="28"/>
              </w:rPr>
              <w:t>E</w:t>
            </w:r>
            <w:r>
              <w:rPr>
                <w:rFonts w:asciiTheme="minorHAnsi" w:hAnsiTheme="minorHAnsi" w:cstheme="minorHAnsi"/>
                <w:b w:val="0"/>
                <w:bCs w:val="0"/>
                <w:sz w:val="28"/>
                <w:szCs w:val="28"/>
              </w:rPr>
              <w:t>4</w:t>
            </w:r>
          </w:p>
        </w:tc>
      </w:tr>
      <w:tr w:rsidR="00687A9A" w14:paraId="6007475C" w14:textId="77777777" w:rsidTr="00687A9A">
        <w:tc>
          <w:tcPr>
            <w:tcW w:w="959" w:type="dxa"/>
          </w:tcPr>
          <w:p w14:paraId="078DCDAE" w14:textId="68CA9201" w:rsidR="00687A9A" w:rsidRPr="002D1CBB" w:rsidRDefault="00926FEC" w:rsidP="00DD6125">
            <w:pPr>
              <w:pStyle w:val="Heading2"/>
              <w:jc w:val="both"/>
              <w:rPr>
                <w:rFonts w:asciiTheme="minorHAnsi" w:hAnsiTheme="minorHAnsi" w:cstheme="minorHAnsi"/>
                <w:b w:val="0"/>
                <w:bCs w:val="0"/>
                <w:sz w:val="28"/>
                <w:szCs w:val="28"/>
              </w:rPr>
            </w:pPr>
            <w:r w:rsidRPr="002D1CBB">
              <w:rPr>
                <w:rFonts w:asciiTheme="minorHAnsi" w:hAnsiTheme="minorHAnsi" w:cstheme="minorHAnsi"/>
                <w:b w:val="0"/>
                <w:bCs w:val="0"/>
                <w:sz w:val="28"/>
                <w:szCs w:val="28"/>
              </w:rPr>
              <w:t>5</w:t>
            </w:r>
          </w:p>
        </w:tc>
        <w:tc>
          <w:tcPr>
            <w:tcW w:w="5528" w:type="dxa"/>
          </w:tcPr>
          <w:p w14:paraId="661842E8" w14:textId="60B60DCF" w:rsidR="00687A9A" w:rsidRPr="00926FEC" w:rsidRDefault="00687A9A" w:rsidP="00DD6125">
            <w:pPr>
              <w:pStyle w:val="Heading2"/>
              <w:jc w:val="both"/>
              <w:rPr>
                <w:rFonts w:asciiTheme="minorHAnsi" w:hAnsiTheme="minorHAnsi" w:cstheme="minorHAnsi"/>
                <w:b w:val="0"/>
                <w:bCs w:val="0"/>
                <w:sz w:val="28"/>
                <w:szCs w:val="28"/>
              </w:rPr>
            </w:pPr>
            <w:r w:rsidRPr="00926FEC">
              <w:rPr>
                <w:rFonts w:asciiTheme="minorHAnsi" w:hAnsiTheme="minorHAnsi" w:cstheme="minorHAnsi"/>
                <w:b w:val="0"/>
                <w:bCs w:val="0"/>
                <w:sz w:val="28"/>
                <w:szCs w:val="28"/>
              </w:rPr>
              <w:t>Operation 2</w:t>
            </w:r>
            <w:r w:rsidRPr="00926FEC">
              <w:rPr>
                <w:rFonts w:asciiTheme="minorHAnsi" w:hAnsiTheme="minorHAnsi" w:cstheme="minorHAnsi"/>
                <w:b w:val="0"/>
                <w:bCs w:val="0"/>
                <w:sz w:val="28"/>
                <w:szCs w:val="28"/>
                <w:vertAlign w:val="superscript"/>
              </w:rPr>
              <w:t>nd</w:t>
            </w:r>
            <w:r w:rsidRPr="00926FEC">
              <w:rPr>
                <w:rFonts w:asciiTheme="minorHAnsi" w:hAnsiTheme="minorHAnsi" w:cstheme="minorHAnsi"/>
                <w:b w:val="0"/>
                <w:bCs w:val="0"/>
                <w:sz w:val="28"/>
                <w:szCs w:val="28"/>
              </w:rPr>
              <w:t xml:space="preserve"> Hand</w:t>
            </w:r>
          </w:p>
        </w:tc>
        <w:tc>
          <w:tcPr>
            <w:tcW w:w="2755" w:type="dxa"/>
          </w:tcPr>
          <w:p w14:paraId="4BCBAF0C" w14:textId="1DE22AF2" w:rsidR="00687A9A" w:rsidRDefault="00080BE5" w:rsidP="00DD6125">
            <w:pPr>
              <w:pStyle w:val="Heading2"/>
              <w:jc w:val="both"/>
              <w:rPr>
                <w:rFonts w:asciiTheme="minorHAnsi" w:hAnsiTheme="minorHAnsi" w:cstheme="minorHAnsi"/>
                <w:sz w:val="28"/>
                <w:szCs w:val="28"/>
              </w:rPr>
            </w:pPr>
            <w:r w:rsidRPr="00080BE5">
              <w:rPr>
                <w:rFonts w:asciiTheme="minorHAnsi" w:hAnsiTheme="minorHAnsi" w:cstheme="minorHAnsi"/>
                <w:b w:val="0"/>
                <w:bCs w:val="0"/>
                <w:sz w:val="28"/>
                <w:szCs w:val="28"/>
              </w:rPr>
              <w:t>MDX</w:t>
            </w:r>
            <w:r>
              <w:rPr>
                <w:rFonts w:asciiTheme="minorHAnsi" w:hAnsiTheme="minorHAnsi" w:cstheme="minorHAnsi"/>
                <w:b w:val="0"/>
                <w:bCs w:val="0"/>
                <w:sz w:val="28"/>
                <w:szCs w:val="28"/>
              </w:rPr>
              <w:t>/</w:t>
            </w:r>
            <w:r w:rsidRPr="00080BE5">
              <w:rPr>
                <w:rFonts w:asciiTheme="minorHAnsi" w:hAnsiTheme="minorHAnsi" w:cstheme="minorHAnsi"/>
                <w:b w:val="0"/>
                <w:bCs w:val="0"/>
                <w:sz w:val="28"/>
                <w:szCs w:val="28"/>
              </w:rPr>
              <w:t>E</w:t>
            </w:r>
            <w:r>
              <w:rPr>
                <w:rFonts w:asciiTheme="minorHAnsi" w:hAnsiTheme="minorHAnsi" w:cstheme="minorHAnsi"/>
                <w:b w:val="0"/>
                <w:bCs w:val="0"/>
                <w:sz w:val="28"/>
                <w:szCs w:val="28"/>
              </w:rPr>
              <w:t>5</w:t>
            </w:r>
          </w:p>
        </w:tc>
      </w:tr>
      <w:tr w:rsidR="00687A9A" w14:paraId="5ADC8713" w14:textId="77777777" w:rsidTr="00687A9A">
        <w:tc>
          <w:tcPr>
            <w:tcW w:w="959" w:type="dxa"/>
          </w:tcPr>
          <w:p w14:paraId="124972C2" w14:textId="3E501A89" w:rsidR="00687A9A" w:rsidRPr="002D1CBB" w:rsidRDefault="00926FEC" w:rsidP="00DD6125">
            <w:pPr>
              <w:pStyle w:val="Heading2"/>
              <w:jc w:val="both"/>
              <w:rPr>
                <w:rFonts w:asciiTheme="minorHAnsi" w:hAnsiTheme="minorHAnsi" w:cstheme="minorHAnsi"/>
                <w:b w:val="0"/>
                <w:bCs w:val="0"/>
                <w:sz w:val="28"/>
                <w:szCs w:val="28"/>
              </w:rPr>
            </w:pPr>
            <w:r w:rsidRPr="002D1CBB">
              <w:rPr>
                <w:rFonts w:asciiTheme="minorHAnsi" w:hAnsiTheme="minorHAnsi" w:cstheme="minorHAnsi"/>
                <w:b w:val="0"/>
                <w:bCs w:val="0"/>
                <w:sz w:val="28"/>
                <w:szCs w:val="28"/>
              </w:rPr>
              <w:t>6</w:t>
            </w:r>
          </w:p>
        </w:tc>
        <w:tc>
          <w:tcPr>
            <w:tcW w:w="5528" w:type="dxa"/>
          </w:tcPr>
          <w:p w14:paraId="26C44A41" w14:textId="24C5A899" w:rsidR="00687A9A" w:rsidRPr="00926FEC" w:rsidRDefault="00926FEC" w:rsidP="00DD6125">
            <w:pPr>
              <w:pStyle w:val="Heading2"/>
              <w:jc w:val="both"/>
              <w:rPr>
                <w:rFonts w:asciiTheme="minorHAnsi" w:hAnsiTheme="minorHAnsi" w:cstheme="minorHAnsi"/>
                <w:b w:val="0"/>
                <w:bCs w:val="0"/>
                <w:sz w:val="28"/>
                <w:szCs w:val="28"/>
              </w:rPr>
            </w:pPr>
            <w:r w:rsidRPr="00926FEC">
              <w:rPr>
                <w:rFonts w:asciiTheme="minorHAnsi" w:hAnsiTheme="minorHAnsi" w:cstheme="minorHAnsi"/>
                <w:b w:val="0"/>
                <w:bCs w:val="0"/>
                <w:sz w:val="28"/>
                <w:szCs w:val="28"/>
              </w:rPr>
              <w:t>Cloudy Thoughts (4</w:t>
            </w:r>
            <w:r w:rsidRPr="00926FEC">
              <w:rPr>
                <w:rFonts w:asciiTheme="minorHAnsi" w:hAnsiTheme="minorHAnsi" w:cstheme="minorHAnsi"/>
                <w:b w:val="0"/>
                <w:bCs w:val="0"/>
                <w:sz w:val="28"/>
                <w:szCs w:val="28"/>
                <w:vertAlign w:val="superscript"/>
              </w:rPr>
              <w:t>th</w:t>
            </w:r>
            <w:r w:rsidRPr="00926FEC">
              <w:rPr>
                <w:rFonts w:asciiTheme="minorHAnsi" w:hAnsiTheme="minorHAnsi" w:cstheme="minorHAnsi"/>
                <w:b w:val="0"/>
                <w:bCs w:val="0"/>
                <w:sz w:val="28"/>
                <w:szCs w:val="28"/>
              </w:rPr>
              <w:t>)</w:t>
            </w:r>
          </w:p>
        </w:tc>
        <w:tc>
          <w:tcPr>
            <w:tcW w:w="2755" w:type="dxa"/>
          </w:tcPr>
          <w:p w14:paraId="536167EB" w14:textId="21DED216" w:rsidR="00687A9A" w:rsidRDefault="00080BE5" w:rsidP="00DD6125">
            <w:pPr>
              <w:pStyle w:val="Heading2"/>
              <w:jc w:val="both"/>
              <w:rPr>
                <w:rFonts w:asciiTheme="minorHAnsi" w:hAnsiTheme="minorHAnsi" w:cstheme="minorHAnsi"/>
                <w:sz w:val="28"/>
                <w:szCs w:val="28"/>
              </w:rPr>
            </w:pPr>
            <w:r w:rsidRPr="00080BE5">
              <w:rPr>
                <w:rFonts w:asciiTheme="minorHAnsi" w:hAnsiTheme="minorHAnsi" w:cstheme="minorHAnsi"/>
                <w:b w:val="0"/>
                <w:bCs w:val="0"/>
                <w:sz w:val="28"/>
                <w:szCs w:val="28"/>
              </w:rPr>
              <w:t>MDX</w:t>
            </w:r>
            <w:r>
              <w:rPr>
                <w:rFonts w:asciiTheme="minorHAnsi" w:hAnsiTheme="minorHAnsi" w:cstheme="minorHAnsi"/>
                <w:b w:val="0"/>
                <w:bCs w:val="0"/>
                <w:sz w:val="28"/>
                <w:szCs w:val="28"/>
              </w:rPr>
              <w:t>/</w:t>
            </w:r>
            <w:r w:rsidRPr="00080BE5">
              <w:rPr>
                <w:rFonts w:asciiTheme="minorHAnsi" w:hAnsiTheme="minorHAnsi" w:cstheme="minorHAnsi"/>
                <w:b w:val="0"/>
                <w:bCs w:val="0"/>
                <w:sz w:val="28"/>
                <w:szCs w:val="28"/>
              </w:rPr>
              <w:t>E</w:t>
            </w:r>
            <w:r>
              <w:rPr>
                <w:rFonts w:asciiTheme="minorHAnsi" w:hAnsiTheme="minorHAnsi" w:cstheme="minorHAnsi"/>
                <w:b w:val="0"/>
                <w:bCs w:val="0"/>
                <w:sz w:val="28"/>
                <w:szCs w:val="28"/>
              </w:rPr>
              <w:t>6</w:t>
            </w:r>
          </w:p>
        </w:tc>
      </w:tr>
      <w:tr w:rsidR="00687A9A" w14:paraId="77296D49" w14:textId="77777777" w:rsidTr="00687A9A">
        <w:tc>
          <w:tcPr>
            <w:tcW w:w="959" w:type="dxa"/>
          </w:tcPr>
          <w:p w14:paraId="5936C289" w14:textId="2216E25F" w:rsidR="00687A9A" w:rsidRPr="002D1CBB" w:rsidRDefault="00926FEC" w:rsidP="00DD6125">
            <w:pPr>
              <w:pStyle w:val="Heading2"/>
              <w:jc w:val="both"/>
              <w:rPr>
                <w:rFonts w:asciiTheme="minorHAnsi" w:hAnsiTheme="minorHAnsi" w:cstheme="minorHAnsi"/>
                <w:b w:val="0"/>
                <w:bCs w:val="0"/>
                <w:sz w:val="28"/>
                <w:szCs w:val="28"/>
              </w:rPr>
            </w:pPr>
            <w:r w:rsidRPr="002D1CBB">
              <w:rPr>
                <w:rFonts w:asciiTheme="minorHAnsi" w:hAnsiTheme="minorHAnsi" w:cstheme="minorHAnsi"/>
                <w:b w:val="0"/>
                <w:bCs w:val="0"/>
                <w:sz w:val="28"/>
                <w:szCs w:val="28"/>
              </w:rPr>
              <w:t>7</w:t>
            </w:r>
          </w:p>
        </w:tc>
        <w:tc>
          <w:tcPr>
            <w:tcW w:w="5528" w:type="dxa"/>
          </w:tcPr>
          <w:p w14:paraId="24D1EB6C" w14:textId="4C721948" w:rsidR="00687A9A" w:rsidRPr="00926FEC" w:rsidRDefault="00926FEC" w:rsidP="00DD6125">
            <w:pPr>
              <w:pStyle w:val="Heading2"/>
              <w:jc w:val="both"/>
              <w:rPr>
                <w:rFonts w:asciiTheme="minorHAnsi" w:hAnsiTheme="minorHAnsi" w:cstheme="minorHAnsi"/>
                <w:b w:val="0"/>
                <w:bCs w:val="0"/>
                <w:sz w:val="28"/>
                <w:szCs w:val="28"/>
              </w:rPr>
            </w:pPr>
            <w:r w:rsidRPr="00926FEC">
              <w:rPr>
                <w:rFonts w:asciiTheme="minorHAnsi" w:hAnsiTheme="minorHAnsi" w:cstheme="minorHAnsi"/>
                <w:b w:val="0"/>
                <w:bCs w:val="0"/>
                <w:sz w:val="28"/>
                <w:szCs w:val="28"/>
              </w:rPr>
              <w:t>CD-R</w:t>
            </w:r>
          </w:p>
        </w:tc>
        <w:tc>
          <w:tcPr>
            <w:tcW w:w="2755" w:type="dxa"/>
          </w:tcPr>
          <w:p w14:paraId="2441460F" w14:textId="3A09D793" w:rsidR="00687A9A" w:rsidRDefault="00080BE5" w:rsidP="00DD6125">
            <w:pPr>
              <w:pStyle w:val="Heading2"/>
              <w:jc w:val="both"/>
              <w:rPr>
                <w:rFonts w:asciiTheme="minorHAnsi" w:hAnsiTheme="minorHAnsi" w:cstheme="minorHAnsi"/>
                <w:sz w:val="28"/>
                <w:szCs w:val="28"/>
              </w:rPr>
            </w:pPr>
            <w:r w:rsidRPr="00080BE5">
              <w:rPr>
                <w:rFonts w:asciiTheme="minorHAnsi" w:hAnsiTheme="minorHAnsi" w:cstheme="minorHAnsi"/>
                <w:b w:val="0"/>
                <w:bCs w:val="0"/>
                <w:sz w:val="28"/>
                <w:szCs w:val="28"/>
              </w:rPr>
              <w:t>MDX</w:t>
            </w:r>
            <w:r>
              <w:rPr>
                <w:rFonts w:asciiTheme="minorHAnsi" w:hAnsiTheme="minorHAnsi" w:cstheme="minorHAnsi"/>
                <w:b w:val="0"/>
                <w:bCs w:val="0"/>
                <w:sz w:val="28"/>
                <w:szCs w:val="28"/>
              </w:rPr>
              <w:t>/</w:t>
            </w:r>
            <w:r w:rsidRPr="00080BE5">
              <w:rPr>
                <w:rFonts w:asciiTheme="minorHAnsi" w:hAnsiTheme="minorHAnsi" w:cstheme="minorHAnsi"/>
                <w:b w:val="0"/>
                <w:bCs w:val="0"/>
                <w:sz w:val="28"/>
                <w:szCs w:val="28"/>
              </w:rPr>
              <w:t>E</w:t>
            </w:r>
            <w:r>
              <w:rPr>
                <w:rFonts w:asciiTheme="minorHAnsi" w:hAnsiTheme="minorHAnsi" w:cstheme="minorHAnsi"/>
                <w:b w:val="0"/>
                <w:bCs w:val="0"/>
                <w:sz w:val="28"/>
                <w:szCs w:val="28"/>
              </w:rPr>
              <w:t>7</w:t>
            </w:r>
          </w:p>
        </w:tc>
      </w:tr>
      <w:tr w:rsidR="00926FEC" w14:paraId="52A9411C" w14:textId="77777777" w:rsidTr="00687A9A">
        <w:tc>
          <w:tcPr>
            <w:tcW w:w="959" w:type="dxa"/>
          </w:tcPr>
          <w:p w14:paraId="482D3FB8" w14:textId="62F71FDD" w:rsidR="00926FEC" w:rsidRPr="002D1CBB" w:rsidRDefault="00926FEC" w:rsidP="00DD6125">
            <w:pPr>
              <w:pStyle w:val="Heading2"/>
              <w:jc w:val="both"/>
              <w:rPr>
                <w:rFonts w:asciiTheme="minorHAnsi" w:hAnsiTheme="minorHAnsi" w:cstheme="minorHAnsi"/>
                <w:b w:val="0"/>
                <w:bCs w:val="0"/>
                <w:sz w:val="28"/>
                <w:szCs w:val="28"/>
              </w:rPr>
            </w:pPr>
            <w:r w:rsidRPr="002D1CBB">
              <w:rPr>
                <w:rFonts w:asciiTheme="minorHAnsi" w:hAnsiTheme="minorHAnsi" w:cstheme="minorHAnsi"/>
                <w:b w:val="0"/>
                <w:bCs w:val="0"/>
                <w:sz w:val="28"/>
                <w:szCs w:val="28"/>
              </w:rPr>
              <w:t>8</w:t>
            </w:r>
          </w:p>
        </w:tc>
        <w:tc>
          <w:tcPr>
            <w:tcW w:w="5528" w:type="dxa"/>
          </w:tcPr>
          <w:p w14:paraId="0AF25B73" w14:textId="41ACF25A" w:rsidR="00926FEC" w:rsidRDefault="00926FEC" w:rsidP="00DD6125">
            <w:pPr>
              <w:pStyle w:val="Heading2"/>
              <w:jc w:val="both"/>
              <w:rPr>
                <w:rFonts w:asciiTheme="minorHAnsi" w:hAnsiTheme="minorHAnsi" w:cstheme="minorHAnsi"/>
                <w:sz w:val="28"/>
                <w:szCs w:val="28"/>
              </w:rPr>
            </w:pPr>
            <w:r>
              <w:rPr>
                <w:b w:val="0"/>
                <w:color w:val="000000" w:themeColor="text1"/>
                <w:sz w:val="28"/>
                <w:szCs w:val="28"/>
              </w:rPr>
              <w:t>Contemporaneous Notes</w:t>
            </w:r>
          </w:p>
        </w:tc>
        <w:tc>
          <w:tcPr>
            <w:tcW w:w="2755" w:type="dxa"/>
          </w:tcPr>
          <w:p w14:paraId="0EAB09F2" w14:textId="1208AB47" w:rsidR="00926FEC" w:rsidRDefault="00080BE5" w:rsidP="00DD6125">
            <w:pPr>
              <w:pStyle w:val="Heading2"/>
              <w:jc w:val="both"/>
              <w:rPr>
                <w:rFonts w:asciiTheme="minorHAnsi" w:hAnsiTheme="minorHAnsi" w:cstheme="minorHAnsi"/>
                <w:sz w:val="28"/>
                <w:szCs w:val="28"/>
              </w:rPr>
            </w:pPr>
            <w:r w:rsidRPr="00080BE5">
              <w:rPr>
                <w:rFonts w:asciiTheme="minorHAnsi" w:hAnsiTheme="minorHAnsi" w:cstheme="minorHAnsi"/>
                <w:b w:val="0"/>
                <w:bCs w:val="0"/>
                <w:sz w:val="28"/>
                <w:szCs w:val="28"/>
              </w:rPr>
              <w:t>MDX</w:t>
            </w:r>
            <w:r>
              <w:rPr>
                <w:rFonts w:asciiTheme="minorHAnsi" w:hAnsiTheme="minorHAnsi" w:cstheme="minorHAnsi"/>
                <w:b w:val="0"/>
                <w:bCs w:val="0"/>
                <w:sz w:val="28"/>
                <w:szCs w:val="28"/>
              </w:rPr>
              <w:t>/</w:t>
            </w:r>
            <w:r w:rsidRPr="00080BE5">
              <w:rPr>
                <w:rFonts w:asciiTheme="minorHAnsi" w:hAnsiTheme="minorHAnsi" w:cstheme="minorHAnsi"/>
                <w:b w:val="0"/>
                <w:bCs w:val="0"/>
                <w:sz w:val="28"/>
                <w:szCs w:val="28"/>
              </w:rPr>
              <w:t>E</w:t>
            </w:r>
            <w:r>
              <w:rPr>
                <w:rFonts w:asciiTheme="minorHAnsi" w:hAnsiTheme="minorHAnsi" w:cstheme="minorHAnsi"/>
                <w:b w:val="0"/>
                <w:bCs w:val="0"/>
                <w:sz w:val="28"/>
                <w:szCs w:val="28"/>
              </w:rPr>
              <w:t>8</w:t>
            </w:r>
          </w:p>
        </w:tc>
      </w:tr>
      <w:tr w:rsidR="00926FEC" w14:paraId="66E03F7D" w14:textId="77777777" w:rsidTr="00687A9A">
        <w:tc>
          <w:tcPr>
            <w:tcW w:w="959" w:type="dxa"/>
          </w:tcPr>
          <w:p w14:paraId="73DFD895" w14:textId="3D8E5AD2" w:rsidR="00926FEC" w:rsidRPr="002D1CBB" w:rsidRDefault="00926FEC" w:rsidP="00DD6125">
            <w:pPr>
              <w:pStyle w:val="Heading2"/>
              <w:jc w:val="both"/>
              <w:rPr>
                <w:rFonts w:asciiTheme="minorHAnsi" w:hAnsiTheme="minorHAnsi" w:cstheme="minorHAnsi"/>
                <w:b w:val="0"/>
                <w:bCs w:val="0"/>
                <w:sz w:val="28"/>
                <w:szCs w:val="28"/>
              </w:rPr>
            </w:pPr>
            <w:r w:rsidRPr="002D1CBB">
              <w:rPr>
                <w:rFonts w:asciiTheme="minorHAnsi" w:hAnsiTheme="minorHAnsi" w:cstheme="minorHAnsi"/>
                <w:b w:val="0"/>
                <w:bCs w:val="0"/>
                <w:sz w:val="28"/>
                <w:szCs w:val="28"/>
              </w:rPr>
              <w:t>9</w:t>
            </w:r>
          </w:p>
        </w:tc>
        <w:tc>
          <w:tcPr>
            <w:tcW w:w="5528" w:type="dxa"/>
          </w:tcPr>
          <w:p w14:paraId="6D84C4D6" w14:textId="1351D9E3" w:rsidR="00926FEC" w:rsidRDefault="00926FEC" w:rsidP="00DD6125">
            <w:pPr>
              <w:pStyle w:val="Heading2"/>
              <w:jc w:val="both"/>
              <w:rPr>
                <w:rFonts w:asciiTheme="minorHAnsi" w:hAnsiTheme="minorHAnsi" w:cstheme="minorHAnsi"/>
                <w:sz w:val="28"/>
                <w:szCs w:val="28"/>
              </w:rPr>
            </w:pPr>
            <w:r>
              <w:rPr>
                <w:b w:val="0"/>
                <w:color w:val="000000" w:themeColor="text1"/>
                <w:sz w:val="28"/>
                <w:szCs w:val="28"/>
              </w:rPr>
              <w:t>Autopsy Report</w:t>
            </w:r>
          </w:p>
        </w:tc>
        <w:tc>
          <w:tcPr>
            <w:tcW w:w="2755" w:type="dxa"/>
          </w:tcPr>
          <w:p w14:paraId="19803790" w14:textId="3B09D7D5" w:rsidR="00926FEC" w:rsidRDefault="00080BE5" w:rsidP="00DD6125">
            <w:pPr>
              <w:pStyle w:val="Heading2"/>
              <w:jc w:val="both"/>
              <w:rPr>
                <w:rFonts w:asciiTheme="minorHAnsi" w:hAnsiTheme="minorHAnsi" w:cstheme="minorHAnsi"/>
                <w:sz w:val="28"/>
                <w:szCs w:val="28"/>
              </w:rPr>
            </w:pPr>
            <w:r w:rsidRPr="00080BE5">
              <w:rPr>
                <w:rFonts w:asciiTheme="minorHAnsi" w:hAnsiTheme="minorHAnsi" w:cstheme="minorHAnsi"/>
                <w:b w:val="0"/>
                <w:bCs w:val="0"/>
                <w:sz w:val="28"/>
                <w:szCs w:val="28"/>
              </w:rPr>
              <w:t>MDX</w:t>
            </w:r>
            <w:r>
              <w:rPr>
                <w:rFonts w:asciiTheme="minorHAnsi" w:hAnsiTheme="minorHAnsi" w:cstheme="minorHAnsi"/>
                <w:b w:val="0"/>
                <w:bCs w:val="0"/>
                <w:sz w:val="28"/>
                <w:szCs w:val="28"/>
              </w:rPr>
              <w:t>/</w:t>
            </w:r>
            <w:r w:rsidRPr="00080BE5">
              <w:rPr>
                <w:rFonts w:asciiTheme="minorHAnsi" w:hAnsiTheme="minorHAnsi" w:cstheme="minorHAnsi"/>
                <w:b w:val="0"/>
                <w:bCs w:val="0"/>
                <w:sz w:val="28"/>
                <w:szCs w:val="28"/>
              </w:rPr>
              <w:t>E</w:t>
            </w:r>
            <w:r>
              <w:rPr>
                <w:rFonts w:asciiTheme="minorHAnsi" w:hAnsiTheme="minorHAnsi" w:cstheme="minorHAnsi"/>
                <w:b w:val="0"/>
                <w:bCs w:val="0"/>
                <w:sz w:val="28"/>
                <w:szCs w:val="28"/>
              </w:rPr>
              <w:t>9</w:t>
            </w:r>
          </w:p>
        </w:tc>
      </w:tr>
      <w:tr w:rsidR="00926FEC" w14:paraId="6F1F7F1B" w14:textId="77777777" w:rsidTr="00687A9A">
        <w:tc>
          <w:tcPr>
            <w:tcW w:w="959" w:type="dxa"/>
          </w:tcPr>
          <w:p w14:paraId="43F637BC" w14:textId="1F6090C0" w:rsidR="00926FEC" w:rsidRPr="002D1CBB" w:rsidRDefault="00926FEC" w:rsidP="00DD6125">
            <w:pPr>
              <w:pStyle w:val="Heading2"/>
              <w:jc w:val="both"/>
              <w:rPr>
                <w:rFonts w:asciiTheme="minorHAnsi" w:hAnsiTheme="minorHAnsi" w:cstheme="minorHAnsi"/>
                <w:b w:val="0"/>
                <w:bCs w:val="0"/>
                <w:sz w:val="28"/>
                <w:szCs w:val="28"/>
              </w:rPr>
            </w:pPr>
            <w:r w:rsidRPr="002D1CBB">
              <w:rPr>
                <w:rFonts w:asciiTheme="minorHAnsi" w:hAnsiTheme="minorHAnsi" w:cstheme="minorHAnsi"/>
                <w:b w:val="0"/>
                <w:bCs w:val="0"/>
                <w:sz w:val="28"/>
                <w:szCs w:val="28"/>
              </w:rPr>
              <w:t>10</w:t>
            </w:r>
          </w:p>
        </w:tc>
        <w:tc>
          <w:tcPr>
            <w:tcW w:w="5528" w:type="dxa"/>
          </w:tcPr>
          <w:p w14:paraId="57C4ED6E" w14:textId="7B41C5F9" w:rsidR="00926FEC" w:rsidRDefault="00926FEC" w:rsidP="00DD6125">
            <w:pPr>
              <w:pStyle w:val="Heading2"/>
              <w:jc w:val="both"/>
              <w:rPr>
                <w:rFonts w:asciiTheme="minorHAnsi" w:hAnsiTheme="minorHAnsi" w:cstheme="minorHAnsi"/>
                <w:sz w:val="28"/>
                <w:szCs w:val="28"/>
              </w:rPr>
            </w:pPr>
            <w:r>
              <w:rPr>
                <w:b w:val="0"/>
                <w:color w:val="000000" w:themeColor="text1"/>
                <w:sz w:val="28"/>
                <w:szCs w:val="28"/>
              </w:rPr>
              <w:t>Other Investigation Evidence- Excel, JPEG, HTML etc.</w:t>
            </w:r>
          </w:p>
        </w:tc>
        <w:tc>
          <w:tcPr>
            <w:tcW w:w="2755" w:type="dxa"/>
          </w:tcPr>
          <w:p w14:paraId="38D56F66" w14:textId="5B3BAC29" w:rsidR="00926FEC" w:rsidRPr="00080BE5" w:rsidRDefault="00080BE5" w:rsidP="00DD6125">
            <w:pPr>
              <w:pStyle w:val="Heading2"/>
              <w:jc w:val="both"/>
              <w:rPr>
                <w:rFonts w:asciiTheme="minorHAnsi" w:hAnsiTheme="minorHAnsi" w:cstheme="minorHAnsi"/>
                <w:b w:val="0"/>
                <w:bCs w:val="0"/>
                <w:sz w:val="28"/>
                <w:szCs w:val="28"/>
              </w:rPr>
            </w:pPr>
            <w:r w:rsidRPr="00080BE5">
              <w:rPr>
                <w:rFonts w:asciiTheme="minorHAnsi" w:hAnsiTheme="minorHAnsi" w:cstheme="minorHAnsi"/>
                <w:b w:val="0"/>
                <w:bCs w:val="0"/>
                <w:sz w:val="28"/>
                <w:szCs w:val="28"/>
              </w:rPr>
              <w:t>MDX/10</w:t>
            </w:r>
          </w:p>
        </w:tc>
      </w:tr>
    </w:tbl>
    <w:p w14:paraId="2170495E" w14:textId="4B7A1EA3" w:rsidR="00C8724B" w:rsidRPr="009C15B8" w:rsidRDefault="00245A03" w:rsidP="00DD6125">
      <w:pPr>
        <w:pStyle w:val="Heading2"/>
        <w:jc w:val="both"/>
        <w:rPr>
          <w:rFonts w:asciiTheme="minorHAnsi" w:hAnsiTheme="minorHAnsi" w:cstheme="minorHAnsi"/>
          <w:sz w:val="28"/>
          <w:szCs w:val="28"/>
          <w:lang w:val="en-US"/>
        </w:rPr>
      </w:pPr>
      <w:r w:rsidRPr="009C15B8">
        <w:rPr>
          <w:rFonts w:asciiTheme="minorHAnsi" w:hAnsiTheme="minorHAnsi" w:cstheme="minorHAnsi"/>
          <w:sz w:val="28"/>
          <w:szCs w:val="28"/>
          <w:lang w:val="en-US"/>
        </w:rPr>
        <w:lastRenderedPageBreak/>
        <w:t>5.3</w:t>
      </w:r>
      <w:bookmarkStart w:id="12" w:name="_Toc94288309"/>
      <w:r w:rsidRPr="009C15B8">
        <w:rPr>
          <w:rFonts w:asciiTheme="minorHAnsi" w:hAnsiTheme="minorHAnsi" w:cstheme="minorHAnsi"/>
          <w:sz w:val="28"/>
          <w:szCs w:val="28"/>
          <w:lang w:val="en-US"/>
        </w:rPr>
        <w:t xml:space="preserve">. </w:t>
      </w:r>
      <w:r w:rsidR="0090327D" w:rsidRPr="009C15B8">
        <w:rPr>
          <w:rFonts w:asciiTheme="minorHAnsi" w:hAnsiTheme="minorHAnsi" w:cstheme="minorHAnsi"/>
          <w:sz w:val="28"/>
          <w:szCs w:val="28"/>
          <w:lang w:val="en-US"/>
        </w:rPr>
        <w:t>Presenting the Evidence:</w:t>
      </w:r>
      <w:bookmarkEnd w:id="12"/>
    </w:p>
    <w:p w14:paraId="2A6DCBE2" w14:textId="433CA3CD" w:rsidR="00CA54D2" w:rsidRPr="009C15B8" w:rsidRDefault="00C8724B" w:rsidP="00DD6125">
      <w:pPr>
        <w:pStyle w:val="Heading2"/>
        <w:jc w:val="both"/>
        <w:rPr>
          <w:rFonts w:asciiTheme="minorHAnsi" w:hAnsiTheme="minorHAnsi" w:cstheme="minorHAnsi"/>
          <w:sz w:val="28"/>
          <w:szCs w:val="28"/>
          <w:lang w:val="en-US"/>
        </w:rPr>
      </w:pPr>
      <w:r w:rsidRPr="009C15B8">
        <w:rPr>
          <w:rFonts w:asciiTheme="minorHAnsi" w:hAnsiTheme="minorHAnsi" w:cstheme="minorHAnsi"/>
          <w:sz w:val="28"/>
          <w:szCs w:val="28"/>
          <w:lang w:val="en-US"/>
        </w:rPr>
        <w:t>5.3.1</w:t>
      </w:r>
      <w:r w:rsidR="00245A03" w:rsidRPr="009C15B8">
        <w:rPr>
          <w:rFonts w:asciiTheme="minorHAnsi" w:hAnsiTheme="minorHAnsi" w:cstheme="minorHAnsi"/>
          <w:sz w:val="28"/>
          <w:szCs w:val="28"/>
          <w:lang w:val="en-US"/>
        </w:rPr>
        <w:t>.</w:t>
      </w:r>
      <w:r w:rsidR="00CA54D2" w:rsidRPr="009C15B8">
        <w:rPr>
          <w:rFonts w:asciiTheme="minorHAnsi" w:hAnsiTheme="minorHAnsi" w:cstheme="minorHAnsi"/>
          <w:sz w:val="28"/>
          <w:szCs w:val="28"/>
          <w:lang w:val="en-US"/>
        </w:rPr>
        <w:t xml:space="preserve"> </w:t>
      </w:r>
      <w:r w:rsidRPr="009C15B8">
        <w:rPr>
          <w:rFonts w:asciiTheme="minorHAnsi" w:hAnsiTheme="minorHAnsi" w:cstheme="minorHAnsi"/>
          <w:sz w:val="28"/>
          <w:szCs w:val="28"/>
          <w:lang w:val="en-US"/>
        </w:rPr>
        <w:t>Event number one and two:</w:t>
      </w:r>
    </w:p>
    <w:p w14:paraId="470DFB92" w14:textId="7E78FB7C" w:rsidR="00A7389C" w:rsidRPr="009C15B8" w:rsidRDefault="00CA54D2" w:rsidP="00DD6125">
      <w:pPr>
        <w:pStyle w:val="Heading2"/>
        <w:jc w:val="both"/>
        <w:rPr>
          <w:rFonts w:asciiTheme="minorHAnsi" w:hAnsiTheme="minorHAnsi" w:cstheme="minorHAnsi"/>
          <w:b w:val="0"/>
          <w:bCs w:val="0"/>
          <w:sz w:val="28"/>
          <w:szCs w:val="28"/>
          <w:lang w:val="en-US"/>
        </w:rPr>
      </w:pPr>
      <w:r w:rsidRPr="009C15B8">
        <w:rPr>
          <w:rFonts w:asciiTheme="minorHAnsi" w:hAnsiTheme="minorHAnsi" w:cstheme="minorHAnsi"/>
          <w:b w:val="0"/>
          <w:bCs w:val="0"/>
          <w:sz w:val="28"/>
          <w:szCs w:val="28"/>
          <w:lang w:val="en-US"/>
        </w:rPr>
        <w:t xml:space="preserve">The Document named Planning and Airport Information kick start this idea of </w:t>
      </w:r>
      <w:r w:rsidR="00413237" w:rsidRPr="009C15B8">
        <w:rPr>
          <w:rFonts w:asciiTheme="minorHAnsi" w:hAnsiTheme="minorHAnsi" w:cstheme="minorHAnsi"/>
          <w:b w:val="0"/>
          <w:bCs w:val="0"/>
          <w:sz w:val="28"/>
          <w:szCs w:val="28"/>
          <w:lang w:val="en-US"/>
        </w:rPr>
        <w:t>mass</w:t>
      </w:r>
      <w:r w:rsidR="003B3F92" w:rsidRPr="009C15B8">
        <w:rPr>
          <w:rFonts w:asciiTheme="minorHAnsi" w:hAnsiTheme="minorHAnsi" w:cstheme="minorHAnsi"/>
          <w:b w:val="0"/>
          <w:bCs w:val="0"/>
          <w:sz w:val="28"/>
          <w:szCs w:val="28"/>
          <w:lang w:val="en-US"/>
        </w:rPr>
        <w:t xml:space="preserve"> shooting</w:t>
      </w:r>
      <w:r w:rsidRPr="009C15B8">
        <w:rPr>
          <w:rFonts w:asciiTheme="minorHAnsi" w:hAnsiTheme="minorHAnsi" w:cstheme="minorHAnsi"/>
          <w:b w:val="0"/>
          <w:bCs w:val="0"/>
          <w:sz w:val="28"/>
          <w:szCs w:val="28"/>
          <w:lang w:val="en-US"/>
        </w:rPr>
        <w:t xml:space="preserve">. The planning document was divided into </w:t>
      </w:r>
      <w:r w:rsidR="00413237" w:rsidRPr="009C15B8">
        <w:rPr>
          <w:rFonts w:asciiTheme="minorHAnsi" w:hAnsiTheme="minorHAnsi" w:cstheme="minorHAnsi"/>
          <w:b w:val="0"/>
          <w:bCs w:val="0"/>
          <w:sz w:val="28"/>
          <w:szCs w:val="28"/>
          <w:lang w:val="en-US"/>
        </w:rPr>
        <w:t>four</w:t>
      </w:r>
      <w:r w:rsidRPr="009C15B8">
        <w:rPr>
          <w:rFonts w:asciiTheme="minorHAnsi" w:hAnsiTheme="minorHAnsi" w:cstheme="minorHAnsi"/>
          <w:b w:val="0"/>
          <w:bCs w:val="0"/>
          <w:sz w:val="28"/>
          <w:szCs w:val="28"/>
          <w:lang w:val="en-US"/>
        </w:rPr>
        <w:t xml:space="preserve"> parts which </w:t>
      </w:r>
      <w:r w:rsidR="00574277" w:rsidRPr="009C15B8">
        <w:rPr>
          <w:rFonts w:asciiTheme="minorHAnsi" w:hAnsiTheme="minorHAnsi" w:cstheme="minorHAnsi"/>
          <w:b w:val="0"/>
          <w:bCs w:val="0"/>
          <w:sz w:val="28"/>
          <w:szCs w:val="28"/>
          <w:lang w:val="en-US"/>
        </w:rPr>
        <w:t>are</w:t>
      </w:r>
      <w:r w:rsidRPr="009C15B8">
        <w:rPr>
          <w:rFonts w:asciiTheme="minorHAnsi" w:hAnsiTheme="minorHAnsi" w:cstheme="minorHAnsi"/>
          <w:b w:val="0"/>
          <w:bCs w:val="0"/>
          <w:sz w:val="28"/>
          <w:szCs w:val="28"/>
          <w:lang w:val="en-US"/>
        </w:rPr>
        <w:t xml:space="preserve"> </w:t>
      </w:r>
      <w:r w:rsidRPr="009C15B8">
        <w:rPr>
          <w:rFonts w:asciiTheme="minorHAnsi" w:hAnsiTheme="minorHAnsi" w:cstheme="minorHAnsi"/>
          <w:sz w:val="28"/>
          <w:szCs w:val="28"/>
          <w:lang w:val="en-US"/>
        </w:rPr>
        <w:t xml:space="preserve">Target. </w:t>
      </w:r>
      <w:r w:rsidRPr="009C15B8">
        <w:rPr>
          <w:rFonts w:asciiTheme="minorHAnsi" w:hAnsiTheme="minorHAnsi" w:cstheme="minorHAnsi"/>
          <w:b w:val="0"/>
          <w:bCs w:val="0"/>
          <w:sz w:val="28"/>
          <w:szCs w:val="28"/>
          <w:lang w:val="en-US"/>
        </w:rPr>
        <w:t xml:space="preserve">It represents the </w:t>
      </w:r>
      <w:r w:rsidR="00413237" w:rsidRPr="009C15B8">
        <w:rPr>
          <w:rFonts w:asciiTheme="minorHAnsi" w:hAnsiTheme="minorHAnsi" w:cstheme="minorHAnsi"/>
          <w:b w:val="0"/>
          <w:bCs w:val="0"/>
          <w:sz w:val="28"/>
          <w:szCs w:val="28"/>
          <w:lang w:val="en-US"/>
        </w:rPr>
        <w:t xml:space="preserve">Venue, </w:t>
      </w:r>
      <w:r w:rsidR="00A93FC2" w:rsidRPr="009C15B8">
        <w:rPr>
          <w:rFonts w:asciiTheme="minorHAnsi" w:hAnsiTheme="minorHAnsi" w:cstheme="minorHAnsi"/>
          <w:b w:val="0"/>
          <w:bCs w:val="0"/>
          <w:sz w:val="28"/>
          <w:szCs w:val="28"/>
          <w:lang w:val="en-US"/>
        </w:rPr>
        <w:t>which</w:t>
      </w:r>
      <w:r w:rsidR="00A93FC2" w:rsidRPr="009C15B8">
        <w:rPr>
          <w:rFonts w:asciiTheme="minorHAnsi" w:hAnsiTheme="minorHAnsi" w:cstheme="minorHAnsi"/>
          <w:sz w:val="28"/>
          <w:szCs w:val="28"/>
          <w:lang w:val="en-US"/>
        </w:rPr>
        <w:t xml:space="preserve"> </w:t>
      </w:r>
      <w:r w:rsidR="00A93FC2" w:rsidRPr="009C15B8">
        <w:rPr>
          <w:rFonts w:asciiTheme="minorHAnsi" w:hAnsiTheme="minorHAnsi" w:cstheme="minorHAnsi"/>
          <w:b w:val="0"/>
          <w:bCs w:val="0"/>
          <w:sz w:val="28"/>
          <w:szCs w:val="28"/>
          <w:lang w:val="en-US"/>
        </w:rPr>
        <w:t>is expected to have</w:t>
      </w:r>
      <w:r w:rsidRPr="009C15B8">
        <w:rPr>
          <w:rFonts w:asciiTheme="minorHAnsi" w:hAnsiTheme="minorHAnsi" w:cstheme="minorHAnsi"/>
          <w:b w:val="0"/>
          <w:bCs w:val="0"/>
          <w:sz w:val="28"/>
          <w:szCs w:val="28"/>
          <w:lang w:val="en-US"/>
        </w:rPr>
        <w:t xml:space="preserve"> </w:t>
      </w:r>
      <w:r w:rsidR="00A93FC2" w:rsidRPr="009C15B8">
        <w:rPr>
          <w:rFonts w:asciiTheme="minorHAnsi" w:hAnsiTheme="minorHAnsi" w:cstheme="minorHAnsi"/>
          <w:b w:val="0"/>
          <w:bCs w:val="0"/>
          <w:sz w:val="28"/>
          <w:szCs w:val="28"/>
          <w:lang w:val="en-US"/>
        </w:rPr>
        <w:t xml:space="preserve">good escape route, near to Airport and must be Gun Free zone. </w:t>
      </w:r>
      <w:r w:rsidR="00A93FC2" w:rsidRPr="009C15B8">
        <w:rPr>
          <w:rFonts w:asciiTheme="minorHAnsi" w:hAnsiTheme="minorHAnsi" w:cstheme="minorHAnsi"/>
          <w:sz w:val="28"/>
          <w:szCs w:val="28"/>
          <w:lang w:val="en-US"/>
        </w:rPr>
        <w:t xml:space="preserve">Supplies, </w:t>
      </w:r>
      <w:r w:rsidR="00A93FC2" w:rsidRPr="009C15B8">
        <w:rPr>
          <w:rFonts w:asciiTheme="minorHAnsi" w:hAnsiTheme="minorHAnsi" w:cstheme="minorHAnsi"/>
          <w:b w:val="0"/>
          <w:bCs w:val="0"/>
          <w:sz w:val="28"/>
          <w:szCs w:val="28"/>
          <w:lang w:val="en-US"/>
        </w:rPr>
        <w:t xml:space="preserve">it stated </w:t>
      </w:r>
      <w:r w:rsidR="001B4971" w:rsidRPr="009C15B8">
        <w:rPr>
          <w:rFonts w:asciiTheme="minorHAnsi" w:hAnsiTheme="minorHAnsi" w:cstheme="minorHAnsi"/>
          <w:b w:val="0"/>
          <w:bCs w:val="0"/>
          <w:sz w:val="28"/>
          <w:szCs w:val="28"/>
          <w:lang w:val="en-US"/>
        </w:rPr>
        <w:t>two-gun</w:t>
      </w:r>
      <w:r w:rsidR="00A93FC2" w:rsidRPr="009C15B8">
        <w:rPr>
          <w:rFonts w:asciiTheme="minorHAnsi" w:hAnsiTheme="minorHAnsi" w:cstheme="minorHAnsi"/>
          <w:b w:val="0"/>
          <w:bCs w:val="0"/>
          <w:sz w:val="28"/>
          <w:szCs w:val="28"/>
          <w:lang w:val="en-US"/>
        </w:rPr>
        <w:t xml:space="preserve"> black markets, and types of possible </w:t>
      </w:r>
      <w:proofErr w:type="gramStart"/>
      <w:r w:rsidR="00A93FC2" w:rsidRPr="009C15B8">
        <w:rPr>
          <w:rFonts w:asciiTheme="minorHAnsi" w:hAnsiTheme="minorHAnsi" w:cstheme="minorHAnsi"/>
          <w:b w:val="0"/>
          <w:bCs w:val="0"/>
          <w:sz w:val="28"/>
          <w:szCs w:val="28"/>
          <w:lang w:val="en-US"/>
        </w:rPr>
        <w:t>gun</w:t>
      </w:r>
      <w:proofErr w:type="gramEnd"/>
      <w:r w:rsidR="00A93FC2" w:rsidRPr="009C15B8">
        <w:rPr>
          <w:rFonts w:asciiTheme="minorHAnsi" w:hAnsiTheme="minorHAnsi" w:cstheme="minorHAnsi"/>
          <w:b w:val="0"/>
          <w:bCs w:val="0"/>
          <w:sz w:val="28"/>
          <w:szCs w:val="28"/>
          <w:lang w:val="en-US"/>
        </w:rPr>
        <w:t xml:space="preserve">, latex gloves, Velcro tear away clothing and cash. </w:t>
      </w:r>
      <w:r w:rsidR="00A93FC2" w:rsidRPr="009C15B8">
        <w:rPr>
          <w:rFonts w:asciiTheme="minorHAnsi" w:hAnsiTheme="minorHAnsi" w:cstheme="minorHAnsi"/>
          <w:sz w:val="28"/>
          <w:szCs w:val="28"/>
          <w:lang w:val="en-US"/>
        </w:rPr>
        <w:t>Escape</w:t>
      </w:r>
      <w:r w:rsidR="00A93FC2" w:rsidRPr="009C15B8">
        <w:rPr>
          <w:rFonts w:asciiTheme="minorHAnsi" w:hAnsiTheme="minorHAnsi" w:cstheme="minorHAnsi"/>
          <w:b w:val="0"/>
          <w:bCs w:val="0"/>
          <w:sz w:val="28"/>
          <w:szCs w:val="28"/>
          <w:lang w:val="en-US"/>
        </w:rPr>
        <w:t xml:space="preserve">, it includes, no extradition </w:t>
      </w:r>
      <w:r w:rsidR="001B4971" w:rsidRPr="009C15B8">
        <w:rPr>
          <w:rFonts w:asciiTheme="minorHAnsi" w:hAnsiTheme="minorHAnsi" w:cstheme="minorHAnsi"/>
          <w:b w:val="0"/>
          <w:bCs w:val="0"/>
          <w:sz w:val="28"/>
          <w:szCs w:val="28"/>
          <w:lang w:val="en-US"/>
        </w:rPr>
        <w:t xml:space="preserve">countries, flight itinerary which I think is where the Airport Information document </w:t>
      </w:r>
      <w:r w:rsidR="004D4FC0" w:rsidRPr="009C15B8">
        <w:rPr>
          <w:rFonts w:asciiTheme="minorHAnsi" w:hAnsiTheme="minorHAnsi" w:cstheme="minorHAnsi"/>
          <w:b w:val="0"/>
          <w:bCs w:val="0"/>
          <w:sz w:val="28"/>
          <w:szCs w:val="28"/>
          <w:lang w:val="en-US"/>
        </w:rPr>
        <w:t>which shows an American Airline reservation from Dulles Airport to Indonesia and layover at Hamad Airport in Qatar.</w:t>
      </w:r>
      <w:r w:rsidR="00FD7544" w:rsidRPr="009C15B8">
        <w:rPr>
          <w:rFonts w:asciiTheme="minorHAnsi" w:hAnsiTheme="minorHAnsi" w:cstheme="minorHAnsi"/>
          <w:b w:val="0"/>
          <w:bCs w:val="0"/>
          <w:sz w:val="28"/>
          <w:szCs w:val="28"/>
          <w:lang w:val="en-US"/>
        </w:rPr>
        <w:t xml:space="preserve"> The last is </w:t>
      </w:r>
      <w:r w:rsidR="00FD7544" w:rsidRPr="009C15B8">
        <w:rPr>
          <w:rFonts w:asciiTheme="minorHAnsi" w:hAnsiTheme="minorHAnsi" w:cstheme="minorHAnsi"/>
          <w:sz w:val="28"/>
          <w:szCs w:val="28"/>
          <w:lang w:val="en-US"/>
        </w:rPr>
        <w:t xml:space="preserve">Release </w:t>
      </w:r>
      <w:r w:rsidR="00FD7544" w:rsidRPr="009C15B8">
        <w:rPr>
          <w:rFonts w:asciiTheme="minorHAnsi" w:hAnsiTheme="minorHAnsi" w:cstheme="minorHAnsi"/>
          <w:b w:val="0"/>
          <w:bCs w:val="0"/>
          <w:sz w:val="28"/>
          <w:szCs w:val="28"/>
          <w:lang w:val="en-US"/>
        </w:rPr>
        <w:t>which tells us the</w:t>
      </w:r>
      <w:r w:rsidR="00FD7544" w:rsidRPr="009C15B8">
        <w:rPr>
          <w:rFonts w:asciiTheme="minorHAnsi" w:hAnsiTheme="minorHAnsi" w:cstheme="minorHAnsi"/>
          <w:sz w:val="28"/>
          <w:szCs w:val="28"/>
          <w:lang w:val="en-US"/>
        </w:rPr>
        <w:t xml:space="preserve"> </w:t>
      </w:r>
      <w:r w:rsidR="00FD7544" w:rsidRPr="009C15B8">
        <w:rPr>
          <w:rFonts w:asciiTheme="minorHAnsi" w:hAnsiTheme="minorHAnsi" w:cstheme="minorHAnsi"/>
          <w:b w:val="0"/>
          <w:bCs w:val="0"/>
          <w:sz w:val="28"/>
          <w:szCs w:val="28"/>
          <w:lang w:val="en-US"/>
        </w:rPr>
        <w:t>reason behind having</w:t>
      </w:r>
      <w:r w:rsidR="00FD7544" w:rsidRPr="009C15B8">
        <w:rPr>
          <w:rFonts w:asciiTheme="minorHAnsi" w:hAnsiTheme="minorHAnsi" w:cstheme="minorHAnsi"/>
          <w:sz w:val="28"/>
          <w:szCs w:val="28"/>
          <w:lang w:val="en-US"/>
        </w:rPr>
        <w:t xml:space="preserve"> </w:t>
      </w:r>
      <w:r w:rsidR="00275A3A" w:rsidRPr="009C15B8">
        <w:rPr>
          <w:rFonts w:asciiTheme="minorHAnsi" w:hAnsiTheme="minorHAnsi" w:cstheme="minorHAnsi"/>
          <w:b w:val="0"/>
          <w:bCs w:val="0"/>
          <w:sz w:val="28"/>
          <w:szCs w:val="28"/>
          <w:lang w:val="en-US"/>
        </w:rPr>
        <w:t xml:space="preserve">one drive, google drive, drop box, amazon S3 and box.com cloud </w:t>
      </w:r>
      <w:r w:rsidR="00413237" w:rsidRPr="009C15B8">
        <w:rPr>
          <w:rFonts w:asciiTheme="minorHAnsi" w:hAnsiTheme="minorHAnsi" w:cstheme="minorHAnsi"/>
          <w:b w:val="0"/>
          <w:bCs w:val="0"/>
          <w:sz w:val="28"/>
          <w:szCs w:val="28"/>
          <w:lang w:val="en-US"/>
        </w:rPr>
        <w:t>accounts,</w:t>
      </w:r>
      <w:r w:rsidR="00275A3A" w:rsidRPr="009C15B8">
        <w:rPr>
          <w:rFonts w:asciiTheme="minorHAnsi" w:hAnsiTheme="minorHAnsi" w:cstheme="minorHAnsi"/>
          <w:b w:val="0"/>
          <w:bCs w:val="0"/>
          <w:sz w:val="28"/>
          <w:szCs w:val="28"/>
          <w:lang w:val="en-US"/>
        </w:rPr>
        <w:t xml:space="preserve"> respectively.</w:t>
      </w:r>
      <w:r w:rsidR="00D04A57" w:rsidRPr="009C15B8">
        <w:rPr>
          <w:rFonts w:asciiTheme="minorHAnsi" w:hAnsiTheme="minorHAnsi" w:cstheme="minorHAnsi"/>
          <w:sz w:val="28"/>
          <w:szCs w:val="28"/>
          <w:lang w:val="en-US"/>
        </w:rPr>
        <w:t xml:space="preserve"> </w:t>
      </w:r>
      <w:r w:rsidR="00D04A57" w:rsidRPr="009C15B8">
        <w:rPr>
          <w:rFonts w:asciiTheme="minorHAnsi" w:hAnsiTheme="minorHAnsi" w:cstheme="minorHAnsi"/>
          <w:b w:val="0"/>
          <w:bCs w:val="0"/>
          <w:sz w:val="28"/>
          <w:szCs w:val="28"/>
          <w:lang w:val="en-US"/>
        </w:rPr>
        <w:t xml:space="preserve">(Attachments for </w:t>
      </w:r>
      <w:r w:rsidR="00413237" w:rsidRPr="009C15B8">
        <w:rPr>
          <w:rFonts w:asciiTheme="minorHAnsi" w:hAnsiTheme="minorHAnsi" w:cstheme="minorHAnsi"/>
          <w:b w:val="0"/>
          <w:bCs w:val="0"/>
          <w:sz w:val="28"/>
          <w:szCs w:val="28"/>
          <w:lang w:val="en-US"/>
        </w:rPr>
        <w:t>MDX/E2 AND MDX/E3</w:t>
      </w:r>
      <w:r w:rsidR="00D04A57" w:rsidRPr="009C15B8">
        <w:rPr>
          <w:rFonts w:asciiTheme="minorHAnsi" w:hAnsiTheme="minorHAnsi" w:cstheme="minorHAnsi"/>
          <w:b w:val="0"/>
          <w:bCs w:val="0"/>
          <w:sz w:val="28"/>
          <w:szCs w:val="28"/>
          <w:lang w:val="en-US"/>
        </w:rPr>
        <w:t>).</w:t>
      </w:r>
    </w:p>
    <w:p w14:paraId="5F4DBFFE" w14:textId="77777777" w:rsidR="00D22257" w:rsidRPr="009C15B8" w:rsidRDefault="00D04A57" w:rsidP="00DD6125">
      <w:pPr>
        <w:pStyle w:val="Heading2"/>
        <w:numPr>
          <w:ilvl w:val="2"/>
          <w:numId w:val="20"/>
        </w:numPr>
        <w:jc w:val="both"/>
        <w:rPr>
          <w:rFonts w:asciiTheme="minorHAnsi" w:hAnsiTheme="minorHAnsi" w:cstheme="minorHAnsi"/>
          <w:sz w:val="28"/>
          <w:szCs w:val="28"/>
          <w:lang w:val="en-US"/>
        </w:rPr>
      </w:pPr>
      <w:r w:rsidRPr="009C15B8">
        <w:rPr>
          <w:rFonts w:asciiTheme="minorHAnsi" w:hAnsiTheme="minorHAnsi" w:cstheme="minorHAnsi"/>
          <w:sz w:val="28"/>
          <w:szCs w:val="28"/>
          <w:lang w:val="en-US"/>
        </w:rPr>
        <w:t>Event number three:</w:t>
      </w:r>
    </w:p>
    <w:p w14:paraId="4DBC564B" w14:textId="6132BC38" w:rsidR="00D04A57" w:rsidRPr="009C15B8" w:rsidRDefault="003C59DE" w:rsidP="00DD6125">
      <w:pPr>
        <w:pStyle w:val="Heading2"/>
        <w:jc w:val="both"/>
        <w:rPr>
          <w:rFonts w:asciiTheme="minorHAnsi" w:hAnsiTheme="minorHAnsi" w:cstheme="minorHAnsi"/>
          <w:sz w:val="28"/>
          <w:szCs w:val="28"/>
          <w:lang w:val="en-US"/>
        </w:rPr>
      </w:pPr>
      <w:r w:rsidRPr="009C15B8">
        <w:rPr>
          <w:rFonts w:asciiTheme="minorHAnsi" w:hAnsiTheme="minorHAnsi" w:cstheme="minorHAnsi"/>
          <w:b w:val="0"/>
          <w:bCs w:val="0"/>
          <w:sz w:val="28"/>
          <w:szCs w:val="28"/>
          <w:lang w:val="en-US"/>
        </w:rPr>
        <w:t xml:space="preserve">Prominent images, </w:t>
      </w:r>
      <w:r w:rsidR="00C03A8C" w:rsidRPr="009C15B8">
        <w:rPr>
          <w:rFonts w:asciiTheme="minorHAnsi" w:hAnsiTheme="minorHAnsi" w:cstheme="minorHAnsi"/>
          <w:b w:val="0"/>
          <w:bCs w:val="0"/>
          <w:sz w:val="28"/>
          <w:szCs w:val="28"/>
          <w:lang w:val="en-US"/>
        </w:rPr>
        <w:t xml:space="preserve">websites, </w:t>
      </w:r>
      <w:r w:rsidR="00D22257" w:rsidRPr="009C15B8">
        <w:rPr>
          <w:rFonts w:asciiTheme="minorHAnsi" w:hAnsiTheme="minorHAnsi" w:cstheme="minorHAnsi"/>
          <w:b w:val="0"/>
          <w:bCs w:val="0"/>
          <w:sz w:val="28"/>
          <w:szCs w:val="28"/>
          <w:lang w:val="en-US"/>
        </w:rPr>
        <w:t>notes,</w:t>
      </w:r>
      <w:r w:rsidRPr="009C15B8">
        <w:rPr>
          <w:rFonts w:asciiTheme="minorHAnsi" w:hAnsiTheme="minorHAnsi" w:cstheme="minorHAnsi"/>
          <w:b w:val="0"/>
          <w:bCs w:val="0"/>
          <w:sz w:val="28"/>
          <w:szCs w:val="28"/>
          <w:lang w:val="en-US"/>
        </w:rPr>
        <w:t xml:space="preserve"> and write ups were read</w:t>
      </w:r>
      <w:r w:rsidR="00C03A8C" w:rsidRPr="009C15B8">
        <w:rPr>
          <w:rFonts w:asciiTheme="minorHAnsi" w:hAnsiTheme="minorHAnsi" w:cstheme="minorHAnsi"/>
          <w:b w:val="0"/>
          <w:bCs w:val="0"/>
          <w:sz w:val="28"/>
          <w:szCs w:val="28"/>
          <w:lang w:val="en-US"/>
        </w:rPr>
        <w:t xml:space="preserve">, </w:t>
      </w:r>
      <w:r w:rsidR="00D22257" w:rsidRPr="009C15B8">
        <w:rPr>
          <w:rFonts w:asciiTheme="minorHAnsi" w:hAnsiTheme="minorHAnsi" w:cstheme="minorHAnsi"/>
          <w:b w:val="0"/>
          <w:bCs w:val="0"/>
          <w:sz w:val="28"/>
          <w:szCs w:val="28"/>
          <w:lang w:val="en-US"/>
        </w:rPr>
        <w:t>visited,</w:t>
      </w:r>
      <w:r w:rsidRPr="009C15B8">
        <w:rPr>
          <w:rFonts w:asciiTheme="minorHAnsi" w:hAnsiTheme="minorHAnsi" w:cstheme="minorHAnsi"/>
          <w:b w:val="0"/>
          <w:bCs w:val="0"/>
          <w:sz w:val="28"/>
          <w:szCs w:val="28"/>
          <w:lang w:val="en-US"/>
        </w:rPr>
        <w:t xml:space="preserve"> and downloaded between 31/3/18 and 0</w:t>
      </w:r>
      <w:r w:rsidR="00A352DD" w:rsidRPr="009C15B8">
        <w:rPr>
          <w:rFonts w:asciiTheme="minorHAnsi" w:hAnsiTheme="minorHAnsi" w:cstheme="minorHAnsi"/>
          <w:b w:val="0"/>
          <w:bCs w:val="0"/>
          <w:sz w:val="28"/>
          <w:szCs w:val="28"/>
          <w:lang w:val="en-US"/>
        </w:rPr>
        <w:t>2</w:t>
      </w:r>
      <w:r w:rsidRPr="009C15B8">
        <w:rPr>
          <w:rFonts w:asciiTheme="minorHAnsi" w:hAnsiTheme="minorHAnsi" w:cstheme="minorHAnsi"/>
          <w:b w:val="0"/>
          <w:bCs w:val="0"/>
          <w:sz w:val="28"/>
          <w:szCs w:val="28"/>
          <w:lang w:val="en-US"/>
        </w:rPr>
        <w:t>/04/2018.</w:t>
      </w:r>
      <w:r w:rsidR="003D2141" w:rsidRPr="009C15B8">
        <w:rPr>
          <w:rFonts w:asciiTheme="minorHAnsi" w:hAnsiTheme="minorHAnsi" w:cstheme="minorHAnsi"/>
          <w:b w:val="0"/>
          <w:bCs w:val="0"/>
          <w:sz w:val="28"/>
          <w:szCs w:val="28"/>
          <w:lang w:val="en-US"/>
        </w:rPr>
        <w:t>T</w:t>
      </w:r>
      <w:r w:rsidR="00076E82" w:rsidRPr="009C15B8">
        <w:rPr>
          <w:rFonts w:asciiTheme="minorHAnsi" w:hAnsiTheme="minorHAnsi" w:cstheme="minorHAnsi"/>
          <w:b w:val="0"/>
          <w:bCs w:val="0"/>
          <w:sz w:val="28"/>
          <w:szCs w:val="28"/>
          <w:lang w:val="en-US"/>
        </w:rPr>
        <w:t>his</w:t>
      </w:r>
      <w:r w:rsidR="003D2141" w:rsidRPr="009C15B8">
        <w:rPr>
          <w:rFonts w:asciiTheme="minorHAnsi" w:hAnsiTheme="minorHAnsi" w:cstheme="minorHAnsi"/>
          <w:b w:val="0"/>
          <w:bCs w:val="0"/>
          <w:sz w:val="28"/>
          <w:szCs w:val="28"/>
          <w:lang w:val="en-US"/>
        </w:rPr>
        <w:t xml:space="preserve"> document</w:t>
      </w:r>
      <w:r w:rsidR="00E170F8" w:rsidRPr="009C15B8">
        <w:rPr>
          <w:rFonts w:asciiTheme="minorHAnsi" w:hAnsiTheme="minorHAnsi" w:cstheme="minorHAnsi"/>
          <w:b w:val="0"/>
          <w:bCs w:val="0"/>
          <w:sz w:val="28"/>
          <w:szCs w:val="28"/>
          <w:lang w:val="en-US"/>
        </w:rPr>
        <w:t xml:space="preserve"> started with three different question statement; What happens when the government can no longer protect you? What happens when you need protection from the government? What happens when you can no longer protect yourself? He went one to show while he dislikes the agitations and </w:t>
      </w:r>
      <w:proofErr w:type="gramStart"/>
      <w:r w:rsidR="00E170F8" w:rsidRPr="009C15B8">
        <w:rPr>
          <w:rFonts w:asciiTheme="minorHAnsi" w:hAnsiTheme="minorHAnsi" w:cstheme="minorHAnsi"/>
          <w:b w:val="0"/>
          <w:bCs w:val="0"/>
          <w:sz w:val="28"/>
          <w:szCs w:val="28"/>
          <w:lang w:val="en-US"/>
        </w:rPr>
        <w:t>protest</w:t>
      </w:r>
      <w:proofErr w:type="gramEnd"/>
      <w:r w:rsidR="00E170F8" w:rsidRPr="009C15B8">
        <w:rPr>
          <w:rFonts w:asciiTheme="minorHAnsi" w:hAnsiTheme="minorHAnsi" w:cstheme="minorHAnsi"/>
          <w:b w:val="0"/>
          <w:bCs w:val="0"/>
          <w:sz w:val="28"/>
          <w:szCs w:val="28"/>
          <w:lang w:val="en-US"/>
        </w:rPr>
        <w:t xml:space="preserve"> for the repeal of </w:t>
      </w:r>
      <w:r w:rsidR="00D22257" w:rsidRPr="009C15B8">
        <w:rPr>
          <w:rFonts w:asciiTheme="minorHAnsi" w:hAnsiTheme="minorHAnsi" w:cstheme="minorHAnsi"/>
          <w:b w:val="0"/>
          <w:bCs w:val="0"/>
          <w:sz w:val="28"/>
          <w:szCs w:val="28"/>
          <w:lang w:val="en-US"/>
        </w:rPr>
        <w:t>second</w:t>
      </w:r>
      <w:r w:rsidR="00E170F8" w:rsidRPr="009C15B8">
        <w:rPr>
          <w:rFonts w:asciiTheme="minorHAnsi" w:hAnsiTheme="minorHAnsi" w:cstheme="minorHAnsi"/>
          <w:b w:val="0"/>
          <w:bCs w:val="0"/>
          <w:sz w:val="28"/>
          <w:szCs w:val="28"/>
          <w:lang w:val="en-US"/>
        </w:rPr>
        <w:t xml:space="preserve"> amendment. He is frustrated with the hypocrisy of </w:t>
      </w:r>
      <w:r w:rsidR="00116830" w:rsidRPr="009C15B8">
        <w:rPr>
          <w:rFonts w:asciiTheme="minorHAnsi" w:hAnsiTheme="minorHAnsi" w:cstheme="minorHAnsi"/>
          <w:b w:val="0"/>
          <w:bCs w:val="0"/>
          <w:sz w:val="28"/>
          <w:szCs w:val="28"/>
          <w:lang w:val="en-US"/>
        </w:rPr>
        <w:t xml:space="preserve">government looking at the statistics of what kills American of which heart diseases/stroke is the highest </w:t>
      </w:r>
      <w:r w:rsidR="00E62D19" w:rsidRPr="009C15B8">
        <w:rPr>
          <w:rFonts w:asciiTheme="minorHAnsi" w:hAnsiTheme="minorHAnsi" w:cstheme="minorHAnsi"/>
          <w:b w:val="0"/>
          <w:bCs w:val="0"/>
          <w:sz w:val="28"/>
          <w:szCs w:val="28"/>
          <w:lang w:val="en-US"/>
        </w:rPr>
        <w:t>while firearm</w:t>
      </w:r>
      <w:r w:rsidR="00116830" w:rsidRPr="009C15B8">
        <w:rPr>
          <w:rFonts w:asciiTheme="minorHAnsi" w:hAnsiTheme="minorHAnsi" w:cstheme="minorHAnsi"/>
          <w:b w:val="0"/>
          <w:bCs w:val="0"/>
          <w:sz w:val="28"/>
          <w:szCs w:val="28"/>
          <w:lang w:val="en-US"/>
        </w:rPr>
        <w:t xml:space="preserve"> and homicides is the least and the major cause of concern to the government. He shows in many ways his </w:t>
      </w:r>
      <w:proofErr w:type="gramStart"/>
      <w:r w:rsidR="00116830" w:rsidRPr="009C15B8">
        <w:rPr>
          <w:rFonts w:asciiTheme="minorHAnsi" w:hAnsiTheme="minorHAnsi" w:cstheme="minorHAnsi"/>
          <w:b w:val="0"/>
          <w:bCs w:val="0"/>
          <w:sz w:val="28"/>
          <w:szCs w:val="28"/>
          <w:lang w:val="en-US"/>
        </w:rPr>
        <w:t>supports</w:t>
      </w:r>
      <w:proofErr w:type="gramEnd"/>
      <w:r w:rsidR="00116830" w:rsidRPr="009C15B8">
        <w:rPr>
          <w:rFonts w:asciiTheme="minorHAnsi" w:hAnsiTheme="minorHAnsi" w:cstheme="minorHAnsi"/>
          <w:b w:val="0"/>
          <w:bCs w:val="0"/>
          <w:sz w:val="28"/>
          <w:szCs w:val="28"/>
          <w:lang w:val="en-US"/>
        </w:rPr>
        <w:t xml:space="preserve"> for self-protection, </w:t>
      </w:r>
      <w:r w:rsidRPr="009C15B8">
        <w:rPr>
          <w:rFonts w:asciiTheme="minorHAnsi" w:hAnsiTheme="minorHAnsi" w:cstheme="minorHAnsi"/>
          <w:b w:val="0"/>
          <w:bCs w:val="0"/>
          <w:sz w:val="28"/>
          <w:szCs w:val="28"/>
          <w:lang w:val="en-US"/>
        </w:rPr>
        <w:t xml:space="preserve">National rifle Association, </w:t>
      </w:r>
      <w:r w:rsidR="00116830" w:rsidRPr="009C15B8">
        <w:rPr>
          <w:rFonts w:asciiTheme="minorHAnsi" w:hAnsiTheme="minorHAnsi" w:cstheme="minorHAnsi"/>
          <w:b w:val="0"/>
          <w:bCs w:val="0"/>
          <w:sz w:val="28"/>
          <w:szCs w:val="28"/>
          <w:lang w:val="en-US"/>
        </w:rPr>
        <w:t xml:space="preserve">Gun related articles, he declared himself as the </w:t>
      </w:r>
      <w:r w:rsidR="002525DD" w:rsidRPr="009C15B8">
        <w:rPr>
          <w:rFonts w:asciiTheme="minorHAnsi" w:hAnsiTheme="minorHAnsi" w:cstheme="minorHAnsi"/>
          <w:b w:val="0"/>
          <w:bCs w:val="0"/>
          <w:sz w:val="28"/>
          <w:szCs w:val="28"/>
          <w:lang w:val="en-US"/>
        </w:rPr>
        <w:t>lone wolf</w:t>
      </w:r>
      <w:r w:rsidR="00CA2BDC" w:rsidRPr="009C15B8">
        <w:rPr>
          <w:rFonts w:asciiTheme="minorHAnsi" w:hAnsiTheme="minorHAnsi" w:cstheme="minorHAnsi"/>
          <w:b w:val="0"/>
          <w:bCs w:val="0"/>
          <w:sz w:val="28"/>
          <w:szCs w:val="28"/>
          <w:lang w:val="en-US"/>
        </w:rPr>
        <w:t xml:space="preserve">, </w:t>
      </w:r>
      <w:r w:rsidR="00116830" w:rsidRPr="009C15B8">
        <w:rPr>
          <w:rFonts w:asciiTheme="minorHAnsi" w:hAnsiTheme="minorHAnsi" w:cstheme="minorHAnsi"/>
          <w:b w:val="0"/>
          <w:bCs w:val="0"/>
          <w:sz w:val="28"/>
          <w:szCs w:val="28"/>
          <w:lang w:val="en-US"/>
        </w:rPr>
        <w:t xml:space="preserve">who is ready to </w:t>
      </w:r>
      <w:r w:rsidR="00CA2BDC" w:rsidRPr="009C15B8">
        <w:rPr>
          <w:rFonts w:asciiTheme="minorHAnsi" w:hAnsiTheme="minorHAnsi" w:cstheme="minorHAnsi"/>
          <w:b w:val="0"/>
          <w:bCs w:val="0"/>
          <w:sz w:val="28"/>
          <w:szCs w:val="28"/>
          <w:lang w:val="en-US"/>
        </w:rPr>
        <w:t xml:space="preserve">shed the blood of the defenseless, cause revolution and hope the collateral damage will </w:t>
      </w:r>
      <w:proofErr w:type="gramStart"/>
      <w:r w:rsidR="00CA2BDC" w:rsidRPr="009C15B8">
        <w:rPr>
          <w:rFonts w:asciiTheme="minorHAnsi" w:hAnsiTheme="minorHAnsi" w:cstheme="minorHAnsi"/>
          <w:b w:val="0"/>
          <w:bCs w:val="0"/>
          <w:sz w:val="28"/>
          <w:szCs w:val="28"/>
          <w:lang w:val="en-US"/>
        </w:rPr>
        <w:t>worth</w:t>
      </w:r>
      <w:proofErr w:type="gramEnd"/>
      <w:r w:rsidR="00CA2BDC" w:rsidRPr="009C15B8">
        <w:rPr>
          <w:rFonts w:asciiTheme="minorHAnsi" w:hAnsiTheme="minorHAnsi" w:cstheme="minorHAnsi"/>
          <w:b w:val="0"/>
          <w:bCs w:val="0"/>
          <w:sz w:val="28"/>
          <w:szCs w:val="28"/>
          <w:lang w:val="en-US"/>
        </w:rPr>
        <w:t xml:space="preserve"> it.</w:t>
      </w:r>
      <w:r w:rsidR="009D7F94" w:rsidRPr="009C15B8">
        <w:rPr>
          <w:rFonts w:asciiTheme="minorHAnsi" w:hAnsiTheme="minorHAnsi" w:cstheme="minorHAnsi"/>
          <w:b w:val="0"/>
          <w:bCs w:val="0"/>
          <w:sz w:val="28"/>
          <w:szCs w:val="28"/>
          <w:lang w:val="en-US"/>
        </w:rPr>
        <w:t xml:space="preserve"> (Attachments for </w:t>
      </w:r>
      <w:r w:rsidR="00114230" w:rsidRPr="009C15B8">
        <w:rPr>
          <w:rFonts w:asciiTheme="minorHAnsi" w:hAnsiTheme="minorHAnsi" w:cstheme="minorHAnsi"/>
          <w:b w:val="0"/>
          <w:bCs w:val="0"/>
          <w:sz w:val="28"/>
          <w:szCs w:val="28"/>
          <w:lang w:val="en-US"/>
        </w:rPr>
        <w:t>Exhibit MDX/E4</w:t>
      </w:r>
      <w:r w:rsidR="009D7F94" w:rsidRPr="009C15B8">
        <w:rPr>
          <w:rFonts w:asciiTheme="minorHAnsi" w:hAnsiTheme="minorHAnsi" w:cstheme="minorHAnsi"/>
          <w:b w:val="0"/>
          <w:bCs w:val="0"/>
          <w:sz w:val="28"/>
          <w:szCs w:val="28"/>
          <w:lang w:val="en-US"/>
        </w:rPr>
        <w:t>).</w:t>
      </w:r>
    </w:p>
    <w:p w14:paraId="5AC613BD" w14:textId="61F30DFD" w:rsidR="00ED30D2" w:rsidRPr="009C15B8" w:rsidRDefault="00ED30D2" w:rsidP="00DD6125">
      <w:pPr>
        <w:pStyle w:val="Heading2"/>
        <w:numPr>
          <w:ilvl w:val="2"/>
          <w:numId w:val="20"/>
        </w:numPr>
        <w:jc w:val="both"/>
        <w:rPr>
          <w:rFonts w:asciiTheme="minorHAnsi" w:hAnsiTheme="minorHAnsi" w:cstheme="minorHAnsi"/>
          <w:sz w:val="28"/>
          <w:szCs w:val="28"/>
          <w:lang w:val="en-US"/>
        </w:rPr>
      </w:pPr>
      <w:r w:rsidRPr="009C15B8">
        <w:rPr>
          <w:rFonts w:asciiTheme="minorHAnsi" w:hAnsiTheme="minorHAnsi" w:cstheme="minorHAnsi"/>
          <w:sz w:val="28"/>
          <w:szCs w:val="28"/>
          <w:lang w:val="en-US"/>
        </w:rPr>
        <w:t xml:space="preserve">Event number </w:t>
      </w:r>
      <w:r w:rsidR="007E1C99" w:rsidRPr="009C15B8">
        <w:rPr>
          <w:rFonts w:asciiTheme="minorHAnsi" w:hAnsiTheme="minorHAnsi" w:cstheme="minorHAnsi"/>
          <w:sz w:val="28"/>
          <w:szCs w:val="28"/>
          <w:lang w:val="en-US"/>
        </w:rPr>
        <w:t>four:</w:t>
      </w:r>
    </w:p>
    <w:p w14:paraId="691F3732" w14:textId="6A647D88" w:rsidR="000B58CC" w:rsidRPr="009C15B8" w:rsidRDefault="00656B69" w:rsidP="00DD6125">
      <w:pPr>
        <w:pStyle w:val="Heading2"/>
        <w:jc w:val="both"/>
        <w:rPr>
          <w:rFonts w:asciiTheme="minorHAnsi" w:hAnsiTheme="minorHAnsi" w:cstheme="minorHAnsi"/>
          <w:b w:val="0"/>
          <w:bCs w:val="0"/>
          <w:sz w:val="28"/>
          <w:szCs w:val="28"/>
          <w:lang w:val="en-US"/>
        </w:rPr>
      </w:pPr>
      <w:r w:rsidRPr="009C15B8">
        <w:rPr>
          <w:rFonts w:asciiTheme="minorHAnsi" w:hAnsiTheme="minorHAnsi" w:cstheme="minorHAnsi"/>
          <w:b w:val="0"/>
          <w:bCs w:val="0"/>
          <w:sz w:val="28"/>
          <w:szCs w:val="28"/>
          <w:lang w:val="en-US"/>
        </w:rPr>
        <w:t>I</w:t>
      </w:r>
      <w:r w:rsidR="00C03A8C" w:rsidRPr="009C15B8">
        <w:rPr>
          <w:rFonts w:asciiTheme="minorHAnsi" w:hAnsiTheme="minorHAnsi" w:cstheme="minorHAnsi"/>
          <w:b w:val="0"/>
          <w:bCs w:val="0"/>
          <w:sz w:val="28"/>
          <w:szCs w:val="28"/>
          <w:lang w:val="en-US"/>
        </w:rPr>
        <w:t xml:space="preserve">mages, websites, </w:t>
      </w:r>
      <w:r w:rsidR="00910748" w:rsidRPr="009C15B8">
        <w:rPr>
          <w:rFonts w:asciiTheme="minorHAnsi" w:hAnsiTheme="minorHAnsi" w:cstheme="minorHAnsi"/>
          <w:b w:val="0"/>
          <w:bCs w:val="0"/>
          <w:sz w:val="28"/>
          <w:szCs w:val="28"/>
          <w:lang w:val="en-US"/>
        </w:rPr>
        <w:t>notes,</w:t>
      </w:r>
      <w:r w:rsidR="00C03A8C" w:rsidRPr="009C15B8">
        <w:rPr>
          <w:rFonts w:asciiTheme="minorHAnsi" w:hAnsiTheme="minorHAnsi" w:cstheme="minorHAnsi"/>
          <w:b w:val="0"/>
          <w:bCs w:val="0"/>
          <w:sz w:val="28"/>
          <w:szCs w:val="28"/>
          <w:lang w:val="en-US"/>
        </w:rPr>
        <w:t xml:space="preserve"> and write ups were read, </w:t>
      </w:r>
      <w:r w:rsidR="00910748" w:rsidRPr="009C15B8">
        <w:rPr>
          <w:rFonts w:asciiTheme="minorHAnsi" w:hAnsiTheme="minorHAnsi" w:cstheme="minorHAnsi"/>
          <w:b w:val="0"/>
          <w:bCs w:val="0"/>
          <w:sz w:val="28"/>
          <w:szCs w:val="28"/>
          <w:lang w:val="en-US"/>
        </w:rPr>
        <w:t>visited,</w:t>
      </w:r>
      <w:r w:rsidR="00C03A8C" w:rsidRPr="009C15B8">
        <w:rPr>
          <w:rFonts w:asciiTheme="minorHAnsi" w:hAnsiTheme="minorHAnsi" w:cstheme="minorHAnsi"/>
          <w:b w:val="0"/>
          <w:bCs w:val="0"/>
          <w:sz w:val="28"/>
          <w:szCs w:val="28"/>
          <w:lang w:val="en-US"/>
        </w:rPr>
        <w:t xml:space="preserve"> and downloaded between 02/04/18 and 04/04/2018.</w:t>
      </w:r>
      <w:r w:rsidRPr="009C15B8">
        <w:rPr>
          <w:rFonts w:asciiTheme="minorHAnsi" w:hAnsiTheme="minorHAnsi" w:cstheme="minorHAnsi"/>
          <w:b w:val="0"/>
          <w:bCs w:val="0"/>
          <w:sz w:val="28"/>
          <w:szCs w:val="28"/>
          <w:lang w:val="en-US"/>
        </w:rPr>
        <w:t xml:space="preserve"> And</w:t>
      </w:r>
      <w:r w:rsidR="00C03A8C" w:rsidRPr="009C15B8">
        <w:rPr>
          <w:rFonts w:asciiTheme="minorHAnsi" w:hAnsiTheme="minorHAnsi" w:cstheme="minorHAnsi"/>
          <w:b w:val="0"/>
          <w:bCs w:val="0"/>
          <w:sz w:val="28"/>
          <w:szCs w:val="28"/>
          <w:lang w:val="en-US"/>
        </w:rPr>
        <w:t xml:space="preserve"> </w:t>
      </w:r>
      <w:r w:rsidR="007E1C99" w:rsidRPr="009C15B8">
        <w:rPr>
          <w:rFonts w:asciiTheme="minorHAnsi" w:hAnsiTheme="minorHAnsi" w:cstheme="minorHAnsi"/>
          <w:sz w:val="28"/>
          <w:szCs w:val="28"/>
          <w:lang w:val="en-US"/>
        </w:rPr>
        <w:t>Operation 2nd hand smoke</w:t>
      </w:r>
      <w:r w:rsidR="007E1C99" w:rsidRPr="009C15B8">
        <w:rPr>
          <w:rFonts w:asciiTheme="minorHAnsi" w:hAnsiTheme="minorHAnsi" w:cstheme="minorHAnsi"/>
          <w:b w:val="0"/>
          <w:bCs w:val="0"/>
          <w:sz w:val="28"/>
          <w:szCs w:val="28"/>
          <w:lang w:val="en-US"/>
        </w:rPr>
        <w:t xml:space="preserve"> document details the operation</w:t>
      </w:r>
      <w:r w:rsidR="00C03A8C" w:rsidRPr="009C15B8">
        <w:rPr>
          <w:rFonts w:asciiTheme="minorHAnsi" w:hAnsiTheme="minorHAnsi" w:cstheme="minorHAnsi"/>
          <w:b w:val="0"/>
          <w:bCs w:val="0"/>
          <w:sz w:val="28"/>
          <w:szCs w:val="28"/>
          <w:lang w:val="en-US"/>
        </w:rPr>
        <w:t>s</w:t>
      </w:r>
      <w:r w:rsidR="007E1C99" w:rsidRPr="009C15B8">
        <w:rPr>
          <w:rFonts w:asciiTheme="minorHAnsi" w:hAnsiTheme="minorHAnsi" w:cstheme="minorHAnsi"/>
          <w:b w:val="0"/>
          <w:bCs w:val="0"/>
          <w:sz w:val="28"/>
          <w:szCs w:val="28"/>
          <w:lang w:val="en-US"/>
        </w:rPr>
        <w:t xml:space="preserve">, venue, </w:t>
      </w:r>
      <w:r w:rsidR="00114230" w:rsidRPr="009C15B8">
        <w:rPr>
          <w:rFonts w:asciiTheme="minorHAnsi" w:hAnsiTheme="minorHAnsi" w:cstheme="minorHAnsi"/>
          <w:b w:val="0"/>
          <w:bCs w:val="0"/>
          <w:sz w:val="28"/>
          <w:szCs w:val="28"/>
          <w:lang w:val="en-US"/>
        </w:rPr>
        <w:t>date,</w:t>
      </w:r>
      <w:r w:rsidR="007E1C99" w:rsidRPr="009C15B8">
        <w:rPr>
          <w:rFonts w:asciiTheme="minorHAnsi" w:hAnsiTheme="minorHAnsi" w:cstheme="minorHAnsi"/>
          <w:b w:val="0"/>
          <w:bCs w:val="0"/>
          <w:sz w:val="28"/>
          <w:szCs w:val="28"/>
          <w:lang w:val="en-US"/>
        </w:rPr>
        <w:t xml:space="preserve"> and escape route plans of lone wolf</w:t>
      </w:r>
      <w:r w:rsidR="00C03A8C" w:rsidRPr="009C15B8">
        <w:rPr>
          <w:rFonts w:asciiTheme="minorHAnsi" w:hAnsiTheme="minorHAnsi" w:cstheme="minorHAnsi"/>
          <w:b w:val="0"/>
          <w:bCs w:val="0"/>
          <w:sz w:val="28"/>
          <w:szCs w:val="28"/>
          <w:lang w:val="en-US"/>
        </w:rPr>
        <w:t xml:space="preserve">. The suspect is likely to attend the democratic organized town hall project event tagged </w:t>
      </w:r>
      <w:r w:rsidR="00C03A8C" w:rsidRPr="009C15B8">
        <w:rPr>
          <w:rFonts w:asciiTheme="minorHAnsi" w:hAnsiTheme="minorHAnsi" w:cstheme="minorHAnsi"/>
          <w:sz w:val="28"/>
          <w:szCs w:val="28"/>
          <w:lang w:val="en-US"/>
        </w:rPr>
        <w:t>“Town hall for our lives</w:t>
      </w:r>
      <w:r w:rsidR="00114230" w:rsidRPr="009C15B8">
        <w:rPr>
          <w:rFonts w:asciiTheme="minorHAnsi" w:hAnsiTheme="minorHAnsi" w:cstheme="minorHAnsi"/>
          <w:sz w:val="28"/>
          <w:szCs w:val="28"/>
          <w:lang w:val="en-US"/>
        </w:rPr>
        <w:t>.”</w:t>
      </w:r>
      <w:r w:rsidR="000B58CC" w:rsidRPr="009C15B8">
        <w:rPr>
          <w:rFonts w:asciiTheme="minorHAnsi" w:hAnsiTheme="minorHAnsi" w:cstheme="minorHAnsi"/>
          <w:sz w:val="28"/>
          <w:szCs w:val="28"/>
          <w:lang w:val="en-US"/>
        </w:rPr>
        <w:t xml:space="preserve"> </w:t>
      </w:r>
      <w:r w:rsidR="00114230" w:rsidRPr="009C15B8">
        <w:rPr>
          <w:rFonts w:asciiTheme="minorHAnsi" w:hAnsiTheme="minorHAnsi" w:cstheme="minorHAnsi"/>
          <w:b w:val="0"/>
          <w:bCs w:val="0"/>
          <w:sz w:val="28"/>
          <w:szCs w:val="28"/>
          <w:lang w:val="en-US"/>
        </w:rPr>
        <w:t>At</w:t>
      </w:r>
      <w:r w:rsidR="00114230" w:rsidRPr="009C15B8">
        <w:rPr>
          <w:rFonts w:asciiTheme="minorHAnsi" w:hAnsiTheme="minorHAnsi" w:cstheme="minorHAnsi"/>
          <w:sz w:val="28"/>
          <w:szCs w:val="28"/>
          <w:lang w:val="en-US"/>
        </w:rPr>
        <w:t xml:space="preserve"> </w:t>
      </w:r>
      <w:r w:rsidR="000B58CC" w:rsidRPr="009C15B8">
        <w:rPr>
          <w:rFonts w:asciiTheme="minorHAnsi" w:hAnsiTheme="minorHAnsi" w:cstheme="minorHAnsi"/>
          <w:b w:val="0"/>
          <w:bCs w:val="0"/>
          <w:sz w:val="28"/>
          <w:szCs w:val="28"/>
          <w:lang w:val="en-US"/>
        </w:rPr>
        <w:t xml:space="preserve">Cascades library meeting room B Sterling VA (21030 Whitfield place) is like to be the venue, he has a google map </w:t>
      </w:r>
      <w:r w:rsidR="000B58CC" w:rsidRPr="009C15B8">
        <w:rPr>
          <w:rFonts w:asciiTheme="minorHAnsi" w:hAnsiTheme="minorHAnsi" w:cstheme="minorHAnsi"/>
          <w:b w:val="0"/>
          <w:bCs w:val="0"/>
          <w:sz w:val="28"/>
          <w:szCs w:val="28"/>
          <w:lang w:val="en-US"/>
        </w:rPr>
        <w:lastRenderedPageBreak/>
        <w:t xml:space="preserve">to guides his movement from the venue to Dulles Airport enroute to Indonesia probably through Koren Air. He visited </w:t>
      </w:r>
      <w:r w:rsidR="00644111" w:rsidRPr="009C15B8">
        <w:rPr>
          <w:rFonts w:asciiTheme="minorHAnsi" w:hAnsiTheme="minorHAnsi" w:cstheme="minorHAnsi"/>
          <w:b w:val="0"/>
          <w:bCs w:val="0"/>
          <w:sz w:val="28"/>
          <w:szCs w:val="28"/>
          <w:lang w:val="en-US"/>
        </w:rPr>
        <w:t xml:space="preserve">several websites to make </w:t>
      </w:r>
      <w:proofErr w:type="gramStart"/>
      <w:r w:rsidR="00644111" w:rsidRPr="009C15B8">
        <w:rPr>
          <w:rFonts w:asciiTheme="minorHAnsi" w:hAnsiTheme="minorHAnsi" w:cstheme="minorHAnsi"/>
          <w:b w:val="0"/>
          <w:bCs w:val="0"/>
          <w:sz w:val="28"/>
          <w:szCs w:val="28"/>
          <w:lang w:val="en-US"/>
        </w:rPr>
        <w:t>enquiry</w:t>
      </w:r>
      <w:proofErr w:type="gramEnd"/>
      <w:r w:rsidR="00644111" w:rsidRPr="009C15B8">
        <w:rPr>
          <w:rFonts w:asciiTheme="minorHAnsi" w:hAnsiTheme="minorHAnsi" w:cstheme="minorHAnsi"/>
          <w:b w:val="0"/>
          <w:bCs w:val="0"/>
          <w:sz w:val="28"/>
          <w:szCs w:val="28"/>
          <w:lang w:val="en-US"/>
        </w:rPr>
        <w:t xml:space="preserve"> </w:t>
      </w:r>
      <w:proofErr w:type="gramStart"/>
      <w:r w:rsidR="00644111" w:rsidRPr="009C15B8">
        <w:rPr>
          <w:rFonts w:asciiTheme="minorHAnsi" w:hAnsiTheme="minorHAnsi" w:cstheme="minorHAnsi"/>
          <w:b w:val="0"/>
          <w:bCs w:val="0"/>
          <w:sz w:val="28"/>
          <w:szCs w:val="28"/>
          <w:lang w:val="en-US"/>
        </w:rPr>
        <w:t>on</w:t>
      </w:r>
      <w:proofErr w:type="gramEnd"/>
      <w:r w:rsidR="00644111" w:rsidRPr="009C15B8">
        <w:rPr>
          <w:rFonts w:asciiTheme="minorHAnsi" w:hAnsiTheme="minorHAnsi" w:cstheme="minorHAnsi"/>
          <w:b w:val="0"/>
          <w:bCs w:val="0"/>
          <w:sz w:val="28"/>
          <w:szCs w:val="28"/>
          <w:lang w:val="en-US"/>
        </w:rPr>
        <w:t xml:space="preserve"> his probably escape destination. The</w:t>
      </w:r>
      <w:r w:rsidR="00DD17EF" w:rsidRPr="009C15B8">
        <w:rPr>
          <w:rFonts w:asciiTheme="minorHAnsi" w:hAnsiTheme="minorHAnsi" w:cstheme="minorHAnsi"/>
          <w:b w:val="0"/>
          <w:bCs w:val="0"/>
          <w:sz w:val="28"/>
          <w:szCs w:val="28"/>
          <w:lang w:val="en-US"/>
        </w:rPr>
        <w:t>re key words</w:t>
      </w:r>
      <w:r w:rsidR="00644111" w:rsidRPr="009C15B8">
        <w:rPr>
          <w:rFonts w:asciiTheme="minorHAnsi" w:hAnsiTheme="minorHAnsi" w:cstheme="minorHAnsi"/>
          <w:b w:val="0"/>
          <w:bCs w:val="0"/>
          <w:sz w:val="28"/>
          <w:szCs w:val="28"/>
          <w:lang w:val="en-US"/>
        </w:rPr>
        <w:t xml:space="preserve"> are, </w:t>
      </w:r>
      <w:r w:rsidR="0049324D" w:rsidRPr="009C15B8">
        <w:rPr>
          <w:rFonts w:asciiTheme="minorHAnsi" w:hAnsiTheme="minorHAnsi" w:cstheme="minorHAnsi"/>
          <w:b w:val="0"/>
          <w:bCs w:val="0"/>
          <w:sz w:val="28"/>
          <w:szCs w:val="28"/>
          <w:lang w:val="en-US"/>
        </w:rPr>
        <w:t>i</w:t>
      </w:r>
      <w:r w:rsidR="00644111" w:rsidRPr="009C15B8">
        <w:rPr>
          <w:rFonts w:asciiTheme="minorHAnsi" w:hAnsiTheme="minorHAnsi" w:cstheme="minorHAnsi"/>
          <w:b w:val="0"/>
          <w:bCs w:val="0"/>
          <w:sz w:val="28"/>
          <w:szCs w:val="28"/>
          <w:lang w:val="en-US"/>
        </w:rPr>
        <w:t>s there a map of gun free zones, where the dollar goes</w:t>
      </w:r>
      <w:r w:rsidR="009D7F94" w:rsidRPr="009C15B8">
        <w:rPr>
          <w:rFonts w:asciiTheme="minorHAnsi" w:hAnsiTheme="minorHAnsi" w:cstheme="minorHAnsi"/>
          <w:b w:val="0"/>
          <w:bCs w:val="0"/>
          <w:sz w:val="28"/>
          <w:szCs w:val="28"/>
          <w:lang w:val="en-US"/>
        </w:rPr>
        <w:t xml:space="preserve"> farthest Vietnam or Indonesia, </w:t>
      </w:r>
      <w:proofErr w:type="spellStart"/>
      <w:r w:rsidR="009D7F94" w:rsidRPr="009C15B8">
        <w:rPr>
          <w:rFonts w:asciiTheme="minorHAnsi" w:hAnsiTheme="minorHAnsi" w:cstheme="minorHAnsi"/>
          <w:b w:val="0"/>
          <w:bCs w:val="0"/>
          <w:sz w:val="28"/>
          <w:szCs w:val="28"/>
          <w:lang w:val="en-US"/>
        </w:rPr>
        <w:t>Tegallalang</w:t>
      </w:r>
      <w:proofErr w:type="spellEnd"/>
      <w:r w:rsidR="009D7F94" w:rsidRPr="009C15B8">
        <w:rPr>
          <w:rFonts w:asciiTheme="minorHAnsi" w:hAnsiTheme="minorHAnsi" w:cstheme="minorHAnsi"/>
          <w:b w:val="0"/>
          <w:bCs w:val="0"/>
          <w:sz w:val="28"/>
          <w:szCs w:val="28"/>
          <w:lang w:val="en-US"/>
        </w:rPr>
        <w:t xml:space="preserve"> hotel, how to improve your gun argument, anti-gun rally near me, Velcro tear away clothes, etc.</w:t>
      </w:r>
      <w:r w:rsidR="00151760" w:rsidRPr="009C15B8">
        <w:rPr>
          <w:rFonts w:asciiTheme="minorHAnsi" w:hAnsiTheme="minorHAnsi" w:cstheme="minorHAnsi"/>
          <w:b w:val="0"/>
          <w:bCs w:val="0"/>
          <w:sz w:val="28"/>
          <w:szCs w:val="28"/>
          <w:lang w:val="en-US"/>
        </w:rPr>
        <w:t xml:space="preserve"> (Attachments for </w:t>
      </w:r>
      <w:r w:rsidR="00114230" w:rsidRPr="009C15B8">
        <w:rPr>
          <w:rFonts w:asciiTheme="minorHAnsi" w:hAnsiTheme="minorHAnsi" w:cstheme="minorHAnsi"/>
          <w:b w:val="0"/>
          <w:bCs w:val="0"/>
          <w:sz w:val="28"/>
          <w:szCs w:val="28"/>
          <w:lang w:val="en-US"/>
        </w:rPr>
        <w:t>Exhibit MDX/E5</w:t>
      </w:r>
      <w:r w:rsidR="00151760" w:rsidRPr="009C15B8">
        <w:rPr>
          <w:rFonts w:asciiTheme="minorHAnsi" w:hAnsiTheme="minorHAnsi" w:cstheme="minorHAnsi"/>
          <w:b w:val="0"/>
          <w:bCs w:val="0"/>
          <w:sz w:val="28"/>
          <w:szCs w:val="28"/>
          <w:lang w:val="en-US"/>
        </w:rPr>
        <w:t>).</w:t>
      </w:r>
    </w:p>
    <w:p w14:paraId="3D4BD5A2" w14:textId="0864D501" w:rsidR="00643D44" w:rsidRPr="009C15B8" w:rsidRDefault="00643D44" w:rsidP="00DD6125">
      <w:pPr>
        <w:pStyle w:val="Heading2"/>
        <w:numPr>
          <w:ilvl w:val="2"/>
          <w:numId w:val="20"/>
        </w:numPr>
        <w:jc w:val="both"/>
        <w:rPr>
          <w:rFonts w:asciiTheme="minorHAnsi" w:hAnsiTheme="minorHAnsi" w:cstheme="minorHAnsi"/>
          <w:sz w:val="28"/>
          <w:szCs w:val="28"/>
          <w:lang w:val="en-US"/>
        </w:rPr>
      </w:pPr>
      <w:r w:rsidRPr="009C15B8">
        <w:rPr>
          <w:rFonts w:asciiTheme="minorHAnsi" w:hAnsiTheme="minorHAnsi" w:cstheme="minorHAnsi"/>
          <w:sz w:val="28"/>
          <w:szCs w:val="28"/>
          <w:lang w:val="en-US"/>
        </w:rPr>
        <w:t>Event number five:</w:t>
      </w:r>
    </w:p>
    <w:p w14:paraId="0B8B9B27" w14:textId="56EE00CF" w:rsidR="007E1C99" w:rsidRPr="009C15B8" w:rsidRDefault="00656B69" w:rsidP="00DD6125">
      <w:pPr>
        <w:pStyle w:val="Heading2"/>
        <w:jc w:val="both"/>
        <w:rPr>
          <w:rFonts w:asciiTheme="minorHAnsi" w:hAnsiTheme="minorHAnsi" w:cstheme="minorHAnsi"/>
          <w:sz w:val="28"/>
          <w:szCs w:val="28"/>
          <w:lang w:val="en-US"/>
        </w:rPr>
      </w:pPr>
      <w:r w:rsidRPr="009C15B8">
        <w:rPr>
          <w:rFonts w:asciiTheme="minorHAnsi" w:hAnsiTheme="minorHAnsi" w:cstheme="minorHAnsi"/>
          <w:b w:val="0"/>
          <w:bCs w:val="0"/>
          <w:sz w:val="28"/>
          <w:szCs w:val="28"/>
          <w:lang w:val="en-US"/>
        </w:rPr>
        <w:t xml:space="preserve">Images, websites, </w:t>
      </w:r>
      <w:r w:rsidR="00114230" w:rsidRPr="009C15B8">
        <w:rPr>
          <w:rFonts w:asciiTheme="minorHAnsi" w:hAnsiTheme="minorHAnsi" w:cstheme="minorHAnsi"/>
          <w:b w:val="0"/>
          <w:bCs w:val="0"/>
          <w:sz w:val="28"/>
          <w:szCs w:val="28"/>
          <w:lang w:val="en-US"/>
        </w:rPr>
        <w:t>notes,</w:t>
      </w:r>
      <w:r w:rsidRPr="009C15B8">
        <w:rPr>
          <w:rFonts w:asciiTheme="minorHAnsi" w:hAnsiTheme="minorHAnsi" w:cstheme="minorHAnsi"/>
          <w:b w:val="0"/>
          <w:bCs w:val="0"/>
          <w:sz w:val="28"/>
          <w:szCs w:val="28"/>
          <w:lang w:val="en-US"/>
        </w:rPr>
        <w:t xml:space="preserve"> and write ups were read, </w:t>
      </w:r>
      <w:r w:rsidR="00114230" w:rsidRPr="009C15B8">
        <w:rPr>
          <w:rFonts w:asciiTheme="minorHAnsi" w:hAnsiTheme="minorHAnsi" w:cstheme="minorHAnsi"/>
          <w:b w:val="0"/>
          <w:bCs w:val="0"/>
          <w:sz w:val="28"/>
          <w:szCs w:val="28"/>
          <w:lang w:val="en-US"/>
        </w:rPr>
        <w:t>visited,</w:t>
      </w:r>
      <w:r w:rsidRPr="009C15B8">
        <w:rPr>
          <w:rFonts w:asciiTheme="minorHAnsi" w:hAnsiTheme="minorHAnsi" w:cstheme="minorHAnsi"/>
          <w:b w:val="0"/>
          <w:bCs w:val="0"/>
          <w:sz w:val="28"/>
          <w:szCs w:val="28"/>
          <w:lang w:val="en-US"/>
        </w:rPr>
        <w:t xml:space="preserve"> and downloaded on 04/05/2018. And Cloudy Thoughts (4</w:t>
      </w:r>
      <w:r w:rsidRPr="009C15B8">
        <w:rPr>
          <w:rFonts w:asciiTheme="minorHAnsi" w:hAnsiTheme="minorHAnsi" w:cstheme="minorHAnsi"/>
          <w:b w:val="0"/>
          <w:bCs w:val="0"/>
          <w:sz w:val="28"/>
          <w:szCs w:val="28"/>
          <w:vertAlign w:val="superscript"/>
          <w:lang w:val="en-US"/>
        </w:rPr>
        <w:t>th</w:t>
      </w:r>
      <w:r w:rsidRPr="009C15B8">
        <w:rPr>
          <w:rFonts w:asciiTheme="minorHAnsi" w:hAnsiTheme="minorHAnsi" w:cstheme="minorHAnsi"/>
          <w:b w:val="0"/>
          <w:bCs w:val="0"/>
          <w:sz w:val="28"/>
          <w:szCs w:val="28"/>
          <w:lang w:val="en-US"/>
        </w:rPr>
        <w:t xml:space="preserve">) document was created to give us the current state of mind of the suspect, </w:t>
      </w:r>
      <w:r w:rsidR="00E26B83" w:rsidRPr="009C15B8">
        <w:rPr>
          <w:rFonts w:asciiTheme="minorHAnsi" w:hAnsiTheme="minorHAnsi" w:cstheme="minorHAnsi"/>
          <w:b w:val="0"/>
          <w:bCs w:val="0"/>
          <w:sz w:val="28"/>
          <w:szCs w:val="28"/>
          <w:lang w:val="en-US"/>
        </w:rPr>
        <w:t xml:space="preserve">his fears, </w:t>
      </w:r>
      <w:r w:rsidR="00910748" w:rsidRPr="009C15B8">
        <w:rPr>
          <w:rFonts w:asciiTheme="minorHAnsi" w:hAnsiTheme="minorHAnsi" w:cstheme="minorHAnsi"/>
          <w:b w:val="0"/>
          <w:bCs w:val="0"/>
          <w:sz w:val="28"/>
          <w:szCs w:val="28"/>
          <w:lang w:val="en-US"/>
        </w:rPr>
        <w:t>emotions,</w:t>
      </w:r>
      <w:r w:rsidR="00E26B83" w:rsidRPr="009C15B8">
        <w:rPr>
          <w:rFonts w:asciiTheme="minorHAnsi" w:hAnsiTheme="minorHAnsi" w:cstheme="minorHAnsi"/>
          <w:b w:val="0"/>
          <w:bCs w:val="0"/>
          <w:sz w:val="28"/>
          <w:szCs w:val="28"/>
          <w:lang w:val="en-US"/>
        </w:rPr>
        <w:t xml:space="preserve"> and determination to </w:t>
      </w:r>
      <w:r w:rsidR="00910748" w:rsidRPr="009C15B8">
        <w:rPr>
          <w:rFonts w:asciiTheme="minorHAnsi" w:hAnsiTheme="minorHAnsi" w:cstheme="minorHAnsi"/>
          <w:b w:val="0"/>
          <w:bCs w:val="0"/>
          <w:sz w:val="28"/>
          <w:szCs w:val="28"/>
          <w:lang w:val="en-US"/>
        </w:rPr>
        <w:t>continue</w:t>
      </w:r>
      <w:r w:rsidR="00E26B83" w:rsidRPr="009C15B8">
        <w:rPr>
          <w:rFonts w:asciiTheme="minorHAnsi" w:hAnsiTheme="minorHAnsi" w:cstheme="minorHAnsi"/>
          <w:b w:val="0"/>
          <w:bCs w:val="0"/>
          <w:sz w:val="28"/>
          <w:szCs w:val="28"/>
          <w:lang w:val="en-US"/>
        </w:rPr>
        <w:t xml:space="preserve"> the planned shooting plan. He is ready to give up his life for this course. He is saving everything to the cloud on several accounts and the only record will remain in the cloud and Paul will have the only other keys. He hopes the weather is clear for him to </w:t>
      </w:r>
      <w:r w:rsidR="00DD17EF" w:rsidRPr="009C15B8">
        <w:rPr>
          <w:rFonts w:asciiTheme="minorHAnsi" w:hAnsiTheme="minorHAnsi" w:cstheme="minorHAnsi"/>
          <w:b w:val="0"/>
          <w:bCs w:val="0"/>
          <w:sz w:val="28"/>
          <w:szCs w:val="28"/>
          <w:lang w:val="en-US"/>
        </w:rPr>
        <w:t xml:space="preserve">perform the act. Some of the key words searched on the above-mentioned date </w:t>
      </w:r>
      <w:r w:rsidR="00A27559" w:rsidRPr="009C15B8">
        <w:rPr>
          <w:rFonts w:asciiTheme="minorHAnsi" w:hAnsiTheme="minorHAnsi" w:cstheme="minorHAnsi"/>
          <w:b w:val="0"/>
          <w:bCs w:val="0"/>
          <w:sz w:val="28"/>
          <w:szCs w:val="28"/>
          <w:lang w:val="en-US"/>
        </w:rPr>
        <w:t>are</w:t>
      </w:r>
      <w:r w:rsidR="00DD17EF" w:rsidRPr="009C15B8">
        <w:rPr>
          <w:rFonts w:asciiTheme="minorHAnsi" w:hAnsiTheme="minorHAnsi" w:cstheme="minorHAnsi"/>
          <w:b w:val="0"/>
          <w:bCs w:val="0"/>
          <w:sz w:val="28"/>
          <w:szCs w:val="28"/>
          <w:lang w:val="en-US"/>
        </w:rPr>
        <w:t xml:space="preserve"> moving desktop files to one drive, google drive, drop box and box.com cloud accounts. Larry king interview on “time to repeal poorly written second amendment</w:t>
      </w:r>
      <w:r w:rsidR="00114230" w:rsidRPr="009C15B8">
        <w:rPr>
          <w:rFonts w:asciiTheme="minorHAnsi" w:hAnsiTheme="minorHAnsi" w:cstheme="minorHAnsi"/>
          <w:b w:val="0"/>
          <w:bCs w:val="0"/>
          <w:sz w:val="28"/>
          <w:szCs w:val="28"/>
          <w:lang w:val="en-US"/>
        </w:rPr>
        <w:t>.”</w:t>
      </w:r>
      <w:r w:rsidR="00DD17EF" w:rsidRPr="009C15B8">
        <w:rPr>
          <w:rFonts w:asciiTheme="minorHAnsi" w:hAnsiTheme="minorHAnsi" w:cstheme="minorHAnsi"/>
          <w:b w:val="0"/>
          <w:bCs w:val="0"/>
          <w:sz w:val="28"/>
          <w:szCs w:val="28"/>
          <w:lang w:val="en-US"/>
        </w:rPr>
        <w:t xml:space="preserve"> </w:t>
      </w:r>
      <w:r w:rsidR="00114230" w:rsidRPr="009C15B8">
        <w:rPr>
          <w:rFonts w:asciiTheme="minorHAnsi" w:hAnsiTheme="minorHAnsi" w:cstheme="minorHAnsi"/>
          <w:b w:val="0"/>
          <w:bCs w:val="0"/>
          <w:sz w:val="28"/>
          <w:szCs w:val="28"/>
          <w:lang w:val="en-US"/>
        </w:rPr>
        <w:t>Ten</w:t>
      </w:r>
      <w:r w:rsidR="00DD17EF" w:rsidRPr="009C15B8">
        <w:rPr>
          <w:rFonts w:asciiTheme="minorHAnsi" w:hAnsiTheme="minorHAnsi" w:cstheme="minorHAnsi"/>
          <w:b w:val="0"/>
          <w:bCs w:val="0"/>
          <w:sz w:val="28"/>
          <w:szCs w:val="28"/>
          <w:lang w:val="en-US"/>
        </w:rPr>
        <w:t xml:space="preserve"> best things to do in Bali, 19 Indonesia Expat jobs, </w:t>
      </w:r>
      <w:r w:rsidR="00A27559" w:rsidRPr="009C15B8">
        <w:rPr>
          <w:rFonts w:asciiTheme="minorHAnsi" w:hAnsiTheme="minorHAnsi" w:cstheme="minorHAnsi"/>
          <w:b w:val="0"/>
          <w:bCs w:val="0"/>
          <w:sz w:val="28"/>
          <w:szCs w:val="28"/>
          <w:lang w:val="en-US"/>
        </w:rPr>
        <w:t>is</w:t>
      </w:r>
      <w:r w:rsidR="00DD17EF" w:rsidRPr="009C15B8">
        <w:rPr>
          <w:rFonts w:asciiTheme="minorHAnsi" w:hAnsiTheme="minorHAnsi" w:cstheme="minorHAnsi"/>
          <w:b w:val="0"/>
          <w:bCs w:val="0"/>
          <w:sz w:val="28"/>
          <w:szCs w:val="28"/>
          <w:lang w:val="en-US"/>
        </w:rPr>
        <w:t xml:space="preserve"> it legal to carry large sums of cash out of the country? Us </w:t>
      </w:r>
      <w:proofErr w:type="gramStart"/>
      <w:r w:rsidR="00DD17EF" w:rsidRPr="009C15B8">
        <w:rPr>
          <w:rFonts w:asciiTheme="minorHAnsi" w:hAnsiTheme="minorHAnsi" w:cstheme="minorHAnsi"/>
          <w:b w:val="0"/>
          <w:bCs w:val="0"/>
          <w:sz w:val="28"/>
          <w:szCs w:val="28"/>
          <w:lang w:val="en-US"/>
        </w:rPr>
        <w:t>citizen getting</w:t>
      </w:r>
      <w:proofErr w:type="gramEnd"/>
      <w:r w:rsidR="00DD17EF" w:rsidRPr="009C15B8">
        <w:rPr>
          <w:rFonts w:asciiTheme="minorHAnsi" w:hAnsiTheme="minorHAnsi" w:cstheme="minorHAnsi"/>
          <w:b w:val="0"/>
          <w:bCs w:val="0"/>
          <w:sz w:val="28"/>
          <w:szCs w:val="28"/>
          <w:lang w:val="en-US"/>
        </w:rPr>
        <w:t xml:space="preserve"> </w:t>
      </w:r>
      <w:r w:rsidR="00031201">
        <w:rPr>
          <w:rFonts w:asciiTheme="minorHAnsi" w:hAnsiTheme="minorHAnsi" w:cstheme="minorHAnsi"/>
          <w:b w:val="0"/>
          <w:bCs w:val="0"/>
          <w:sz w:val="28"/>
          <w:szCs w:val="28"/>
          <w:lang w:val="en-US"/>
        </w:rPr>
        <w:t xml:space="preserve">an </w:t>
      </w:r>
      <w:r w:rsidR="00DD17EF" w:rsidRPr="009C15B8">
        <w:rPr>
          <w:rFonts w:asciiTheme="minorHAnsi" w:hAnsiTheme="minorHAnsi" w:cstheme="minorHAnsi"/>
          <w:b w:val="0"/>
          <w:bCs w:val="0"/>
          <w:sz w:val="28"/>
          <w:szCs w:val="28"/>
          <w:lang w:val="en-US"/>
        </w:rPr>
        <w:t xml:space="preserve">overseas account, how to smuggle cash through </w:t>
      </w:r>
      <w:r w:rsidR="00031201">
        <w:rPr>
          <w:rFonts w:asciiTheme="minorHAnsi" w:hAnsiTheme="minorHAnsi" w:cstheme="minorHAnsi"/>
          <w:b w:val="0"/>
          <w:bCs w:val="0"/>
          <w:sz w:val="28"/>
          <w:szCs w:val="28"/>
          <w:lang w:val="en-US"/>
        </w:rPr>
        <w:t xml:space="preserve">the </w:t>
      </w:r>
      <w:r w:rsidR="00DD17EF" w:rsidRPr="009C15B8">
        <w:rPr>
          <w:rFonts w:asciiTheme="minorHAnsi" w:hAnsiTheme="minorHAnsi" w:cstheme="minorHAnsi"/>
          <w:b w:val="0"/>
          <w:bCs w:val="0"/>
          <w:sz w:val="28"/>
          <w:szCs w:val="28"/>
          <w:lang w:val="en-US"/>
        </w:rPr>
        <w:t xml:space="preserve">Airport and can I strap cash to myself and </w:t>
      </w:r>
      <w:r w:rsidR="00031201">
        <w:rPr>
          <w:rFonts w:asciiTheme="minorHAnsi" w:hAnsiTheme="minorHAnsi" w:cstheme="minorHAnsi"/>
          <w:b w:val="0"/>
          <w:bCs w:val="0"/>
          <w:sz w:val="28"/>
          <w:szCs w:val="28"/>
          <w:lang w:val="en-US"/>
        </w:rPr>
        <w:t>walk through</w:t>
      </w:r>
      <w:r w:rsidR="00DD17EF" w:rsidRPr="009C15B8">
        <w:rPr>
          <w:rFonts w:asciiTheme="minorHAnsi" w:hAnsiTheme="minorHAnsi" w:cstheme="minorHAnsi"/>
          <w:b w:val="0"/>
          <w:bCs w:val="0"/>
          <w:sz w:val="28"/>
          <w:szCs w:val="28"/>
          <w:lang w:val="en-US"/>
        </w:rPr>
        <w:t xml:space="preserve"> </w:t>
      </w:r>
      <w:r w:rsidR="00114230" w:rsidRPr="009C15B8">
        <w:rPr>
          <w:rFonts w:asciiTheme="minorHAnsi" w:hAnsiTheme="minorHAnsi" w:cstheme="minorHAnsi"/>
          <w:b w:val="0"/>
          <w:bCs w:val="0"/>
          <w:sz w:val="28"/>
          <w:szCs w:val="28"/>
          <w:lang w:val="en-US"/>
        </w:rPr>
        <w:t>TSA</w:t>
      </w:r>
      <w:r w:rsidR="00DD17EF" w:rsidRPr="009C15B8">
        <w:rPr>
          <w:rFonts w:asciiTheme="minorHAnsi" w:hAnsiTheme="minorHAnsi" w:cstheme="minorHAnsi"/>
          <w:b w:val="0"/>
          <w:bCs w:val="0"/>
          <w:sz w:val="28"/>
          <w:szCs w:val="28"/>
          <w:lang w:val="en-US"/>
        </w:rPr>
        <w:t xml:space="preserve">? Etc. </w:t>
      </w:r>
      <w:r w:rsidR="00CD14C4" w:rsidRPr="009C15B8">
        <w:rPr>
          <w:rFonts w:asciiTheme="minorHAnsi" w:hAnsiTheme="minorHAnsi" w:cstheme="minorHAnsi"/>
          <w:b w:val="0"/>
          <w:bCs w:val="0"/>
          <w:sz w:val="28"/>
          <w:szCs w:val="28"/>
          <w:lang w:val="en-US"/>
        </w:rPr>
        <w:t xml:space="preserve">(Attachments for </w:t>
      </w:r>
      <w:r w:rsidR="00114230" w:rsidRPr="009C15B8">
        <w:rPr>
          <w:rFonts w:asciiTheme="minorHAnsi" w:hAnsiTheme="minorHAnsi" w:cstheme="minorHAnsi"/>
          <w:b w:val="0"/>
          <w:bCs w:val="0"/>
          <w:sz w:val="28"/>
          <w:szCs w:val="28"/>
          <w:lang w:val="en-US"/>
        </w:rPr>
        <w:t>Exhibit MDX/E6</w:t>
      </w:r>
      <w:r w:rsidR="00CD14C4" w:rsidRPr="009C15B8">
        <w:rPr>
          <w:rFonts w:asciiTheme="minorHAnsi" w:hAnsiTheme="minorHAnsi" w:cstheme="minorHAnsi"/>
          <w:b w:val="0"/>
          <w:bCs w:val="0"/>
          <w:sz w:val="28"/>
          <w:szCs w:val="28"/>
          <w:lang w:val="en-US"/>
        </w:rPr>
        <w:t>).</w:t>
      </w:r>
    </w:p>
    <w:p w14:paraId="61A7F3F7" w14:textId="6BDFFDE4" w:rsidR="007E7406" w:rsidRPr="009C15B8" w:rsidRDefault="007E7406" w:rsidP="00DD6125">
      <w:pPr>
        <w:widowControl w:val="0"/>
        <w:tabs>
          <w:tab w:val="left" w:pos="951"/>
        </w:tabs>
        <w:autoSpaceDE w:val="0"/>
        <w:autoSpaceDN w:val="0"/>
        <w:spacing w:after="0" w:line="480" w:lineRule="auto"/>
        <w:ind w:right="231"/>
        <w:jc w:val="both"/>
        <w:rPr>
          <w:rFonts w:cstheme="minorHAnsi"/>
          <w:sz w:val="28"/>
          <w:szCs w:val="28"/>
        </w:rPr>
      </w:pPr>
    </w:p>
    <w:p w14:paraId="18A7270E" w14:textId="1370E867" w:rsidR="0073106A" w:rsidRPr="00003AB1" w:rsidRDefault="0073106A" w:rsidP="00003AB1">
      <w:pPr>
        <w:pStyle w:val="ListParagraph"/>
        <w:widowControl w:val="0"/>
        <w:numPr>
          <w:ilvl w:val="2"/>
          <w:numId w:val="20"/>
        </w:numPr>
        <w:tabs>
          <w:tab w:val="left" w:pos="951"/>
        </w:tabs>
        <w:autoSpaceDE w:val="0"/>
        <w:autoSpaceDN w:val="0"/>
        <w:spacing w:after="0" w:line="480" w:lineRule="auto"/>
        <w:ind w:right="231"/>
        <w:jc w:val="both"/>
        <w:rPr>
          <w:rFonts w:eastAsia="Times New Roman" w:cstheme="minorHAnsi"/>
          <w:sz w:val="28"/>
          <w:szCs w:val="28"/>
          <w:lang w:val="en-US"/>
        </w:rPr>
      </w:pPr>
      <w:r w:rsidRPr="00003AB1">
        <w:rPr>
          <w:rFonts w:eastAsia="Times New Roman" w:cstheme="minorHAnsi"/>
          <w:sz w:val="28"/>
          <w:szCs w:val="28"/>
          <w:lang w:val="en-US"/>
        </w:rPr>
        <w:t xml:space="preserve">These images are now produced on CD-R as exhibit </w:t>
      </w:r>
      <w:r w:rsidR="00114230" w:rsidRPr="00003AB1">
        <w:rPr>
          <w:rFonts w:eastAsia="Times New Roman" w:cstheme="minorHAnsi"/>
          <w:sz w:val="28"/>
          <w:szCs w:val="28"/>
          <w:lang w:val="en-US"/>
        </w:rPr>
        <w:t>MDX/E7</w:t>
      </w:r>
      <w:r w:rsidRPr="00003AB1">
        <w:rPr>
          <w:rFonts w:eastAsia="Times New Roman" w:cstheme="minorHAnsi"/>
          <w:sz w:val="28"/>
          <w:szCs w:val="28"/>
          <w:lang w:val="en-US"/>
        </w:rPr>
        <w:t>. This disc is</w:t>
      </w:r>
      <w:r w:rsidR="00114230" w:rsidRPr="00003AB1">
        <w:rPr>
          <w:rFonts w:eastAsia="Times New Roman" w:cstheme="minorHAnsi"/>
          <w:sz w:val="28"/>
          <w:szCs w:val="28"/>
          <w:lang w:val="en-US"/>
        </w:rPr>
        <w:t xml:space="preserve"> </w:t>
      </w:r>
      <w:r w:rsidRPr="00003AB1">
        <w:rPr>
          <w:rFonts w:eastAsia="Times New Roman" w:cstheme="minorHAnsi"/>
          <w:sz w:val="28"/>
          <w:szCs w:val="28"/>
          <w:lang w:val="en-US"/>
        </w:rPr>
        <w:t>encrypted using one of the strongest encryption methods currently available, ROT13.</w:t>
      </w:r>
    </w:p>
    <w:p w14:paraId="6AF350D5" w14:textId="792F49C0" w:rsidR="00003AB1" w:rsidRDefault="00003AB1" w:rsidP="00003AB1">
      <w:pPr>
        <w:widowControl w:val="0"/>
        <w:tabs>
          <w:tab w:val="left" w:pos="951"/>
        </w:tabs>
        <w:autoSpaceDE w:val="0"/>
        <w:autoSpaceDN w:val="0"/>
        <w:spacing w:after="0" w:line="480" w:lineRule="auto"/>
        <w:ind w:right="231"/>
        <w:jc w:val="both"/>
        <w:rPr>
          <w:rFonts w:eastAsia="Times New Roman" w:cstheme="minorHAnsi"/>
          <w:sz w:val="28"/>
          <w:szCs w:val="28"/>
          <w:lang w:val="en-US"/>
        </w:rPr>
      </w:pPr>
    </w:p>
    <w:p w14:paraId="262D5059" w14:textId="33703B14" w:rsidR="00003AB1" w:rsidRDefault="00003AB1" w:rsidP="00003AB1">
      <w:pPr>
        <w:widowControl w:val="0"/>
        <w:tabs>
          <w:tab w:val="left" w:pos="951"/>
        </w:tabs>
        <w:autoSpaceDE w:val="0"/>
        <w:autoSpaceDN w:val="0"/>
        <w:spacing w:after="0" w:line="480" w:lineRule="auto"/>
        <w:ind w:right="231"/>
        <w:jc w:val="both"/>
        <w:rPr>
          <w:rFonts w:eastAsia="Times New Roman" w:cstheme="minorHAnsi"/>
          <w:sz w:val="28"/>
          <w:szCs w:val="28"/>
          <w:lang w:val="en-US"/>
        </w:rPr>
      </w:pPr>
    </w:p>
    <w:p w14:paraId="73973273" w14:textId="77777777" w:rsidR="00003AB1" w:rsidRPr="00003AB1" w:rsidRDefault="00003AB1" w:rsidP="00003AB1">
      <w:pPr>
        <w:widowControl w:val="0"/>
        <w:tabs>
          <w:tab w:val="left" w:pos="951"/>
        </w:tabs>
        <w:autoSpaceDE w:val="0"/>
        <w:autoSpaceDN w:val="0"/>
        <w:spacing w:after="0" w:line="480" w:lineRule="auto"/>
        <w:ind w:right="231"/>
        <w:jc w:val="both"/>
        <w:rPr>
          <w:rFonts w:eastAsia="Times New Roman" w:cstheme="minorHAnsi"/>
          <w:sz w:val="28"/>
          <w:szCs w:val="28"/>
          <w:lang w:val="en-US"/>
        </w:rPr>
      </w:pPr>
    </w:p>
    <w:p w14:paraId="0840710E" w14:textId="0254B006" w:rsidR="007E7406" w:rsidRDefault="007E7406" w:rsidP="00DD6125">
      <w:pPr>
        <w:widowControl w:val="0"/>
        <w:tabs>
          <w:tab w:val="left" w:pos="951"/>
        </w:tabs>
        <w:autoSpaceDE w:val="0"/>
        <w:autoSpaceDN w:val="0"/>
        <w:spacing w:after="0" w:line="480" w:lineRule="auto"/>
        <w:ind w:right="231"/>
        <w:jc w:val="both"/>
        <w:rPr>
          <w:rFonts w:eastAsia="Times New Roman" w:cstheme="minorHAnsi"/>
          <w:sz w:val="28"/>
          <w:szCs w:val="28"/>
          <w:lang w:val="en-US"/>
        </w:rPr>
      </w:pPr>
    </w:p>
    <w:p w14:paraId="05F17FEB" w14:textId="77777777" w:rsidR="00A7389C" w:rsidRPr="00DD6125" w:rsidRDefault="00A7389C" w:rsidP="00DD6125">
      <w:pPr>
        <w:widowControl w:val="0"/>
        <w:tabs>
          <w:tab w:val="left" w:pos="951"/>
        </w:tabs>
        <w:autoSpaceDE w:val="0"/>
        <w:autoSpaceDN w:val="0"/>
        <w:spacing w:after="0" w:line="480" w:lineRule="auto"/>
        <w:ind w:right="231"/>
        <w:jc w:val="both"/>
        <w:rPr>
          <w:rFonts w:eastAsia="Times New Roman" w:cstheme="minorHAnsi"/>
          <w:sz w:val="28"/>
          <w:szCs w:val="28"/>
          <w:lang w:val="en-US"/>
        </w:rPr>
      </w:pPr>
    </w:p>
    <w:p w14:paraId="0B5E7CC7" w14:textId="163B7C9B" w:rsidR="00D5253B" w:rsidRPr="00623CAD" w:rsidRDefault="00D5253B" w:rsidP="00DD6125">
      <w:pPr>
        <w:pStyle w:val="ListParagraph"/>
        <w:widowControl w:val="0"/>
        <w:numPr>
          <w:ilvl w:val="0"/>
          <w:numId w:val="20"/>
        </w:numPr>
        <w:tabs>
          <w:tab w:val="left" w:pos="951"/>
        </w:tabs>
        <w:autoSpaceDE w:val="0"/>
        <w:autoSpaceDN w:val="0"/>
        <w:spacing w:after="0" w:line="480" w:lineRule="auto"/>
        <w:ind w:right="231"/>
        <w:jc w:val="both"/>
        <w:rPr>
          <w:rFonts w:eastAsia="Times New Roman" w:cstheme="minorHAnsi"/>
          <w:b/>
          <w:bCs/>
          <w:sz w:val="28"/>
          <w:szCs w:val="28"/>
          <w:lang w:val="en-US"/>
        </w:rPr>
      </w:pPr>
      <w:r w:rsidRPr="00623CAD">
        <w:rPr>
          <w:rFonts w:eastAsia="Times New Roman" w:cstheme="minorHAnsi"/>
          <w:b/>
          <w:bCs/>
          <w:sz w:val="28"/>
          <w:szCs w:val="28"/>
          <w:lang w:val="en-US"/>
        </w:rPr>
        <w:lastRenderedPageBreak/>
        <w:t>Future Research Opportunities</w:t>
      </w:r>
    </w:p>
    <w:p w14:paraId="032813DD" w14:textId="639BBC6E" w:rsidR="00D5253B" w:rsidRPr="00DD6125" w:rsidRDefault="00D5253B" w:rsidP="00DD6125">
      <w:pPr>
        <w:pStyle w:val="ListParagraph"/>
        <w:widowControl w:val="0"/>
        <w:numPr>
          <w:ilvl w:val="0"/>
          <w:numId w:val="27"/>
        </w:numPr>
        <w:tabs>
          <w:tab w:val="left" w:pos="951"/>
        </w:tabs>
        <w:autoSpaceDE w:val="0"/>
        <w:autoSpaceDN w:val="0"/>
        <w:spacing w:after="0" w:line="480" w:lineRule="auto"/>
        <w:ind w:right="231"/>
        <w:jc w:val="both"/>
        <w:rPr>
          <w:rFonts w:eastAsia="Times New Roman" w:cstheme="minorHAnsi"/>
          <w:sz w:val="28"/>
          <w:szCs w:val="28"/>
          <w:lang w:val="en-US"/>
        </w:rPr>
      </w:pPr>
      <w:r w:rsidRPr="00DD6125">
        <w:rPr>
          <w:rFonts w:eastAsia="Times New Roman" w:cstheme="minorHAnsi"/>
          <w:sz w:val="28"/>
          <w:szCs w:val="28"/>
          <w:lang w:val="en-US"/>
        </w:rPr>
        <w:t xml:space="preserve">Two SanDisk flash </w:t>
      </w:r>
      <w:r w:rsidR="00031201">
        <w:rPr>
          <w:rFonts w:eastAsia="Times New Roman" w:cstheme="minorHAnsi"/>
          <w:sz w:val="28"/>
          <w:szCs w:val="28"/>
          <w:lang w:val="en-US"/>
        </w:rPr>
        <w:t>drives</w:t>
      </w:r>
      <w:r w:rsidRPr="00DD6125">
        <w:rPr>
          <w:rFonts w:eastAsia="Times New Roman" w:cstheme="minorHAnsi"/>
          <w:sz w:val="28"/>
          <w:szCs w:val="28"/>
          <w:lang w:val="en-US"/>
        </w:rPr>
        <w:t xml:space="preserve"> used on 27/03/2018</w:t>
      </w:r>
    </w:p>
    <w:p w14:paraId="0DE2DF2D" w14:textId="601436E4" w:rsidR="00D5253B" w:rsidRPr="00DD6125" w:rsidRDefault="00D5253B" w:rsidP="00DD6125">
      <w:pPr>
        <w:pStyle w:val="ListParagraph"/>
        <w:widowControl w:val="0"/>
        <w:numPr>
          <w:ilvl w:val="0"/>
          <w:numId w:val="27"/>
        </w:numPr>
        <w:tabs>
          <w:tab w:val="left" w:pos="951"/>
        </w:tabs>
        <w:autoSpaceDE w:val="0"/>
        <w:autoSpaceDN w:val="0"/>
        <w:spacing w:after="0" w:line="480" w:lineRule="auto"/>
        <w:ind w:right="231"/>
        <w:jc w:val="both"/>
        <w:rPr>
          <w:rFonts w:eastAsia="Times New Roman" w:cstheme="minorHAnsi"/>
          <w:sz w:val="28"/>
          <w:szCs w:val="28"/>
          <w:lang w:val="en-US"/>
        </w:rPr>
      </w:pPr>
      <w:r w:rsidRPr="00DD6125">
        <w:rPr>
          <w:rFonts w:eastAsia="Times New Roman" w:cstheme="minorHAnsi"/>
          <w:sz w:val="28"/>
          <w:szCs w:val="28"/>
          <w:lang w:val="en-US"/>
        </w:rPr>
        <w:t>Who is Paul?</w:t>
      </w:r>
    </w:p>
    <w:p w14:paraId="5FC99BE1" w14:textId="77777777" w:rsidR="00D5253B" w:rsidRPr="00D5253B" w:rsidRDefault="00D5253B" w:rsidP="00DD6125">
      <w:pPr>
        <w:pStyle w:val="ListParagraph"/>
        <w:widowControl w:val="0"/>
        <w:numPr>
          <w:ilvl w:val="0"/>
          <w:numId w:val="27"/>
        </w:numPr>
        <w:tabs>
          <w:tab w:val="left" w:pos="951"/>
        </w:tabs>
        <w:autoSpaceDE w:val="0"/>
        <w:autoSpaceDN w:val="0"/>
        <w:spacing w:line="480" w:lineRule="auto"/>
        <w:ind w:right="231"/>
        <w:jc w:val="both"/>
        <w:rPr>
          <w:rFonts w:eastAsia="Times New Roman" w:cstheme="minorHAnsi"/>
          <w:sz w:val="28"/>
          <w:szCs w:val="28"/>
          <w:lang w:val="en-US"/>
        </w:rPr>
      </w:pPr>
      <w:r w:rsidRPr="00D5253B">
        <w:rPr>
          <w:rFonts w:eastAsia="Times New Roman" w:cstheme="minorHAnsi"/>
          <w:sz w:val="28"/>
          <w:szCs w:val="28"/>
          <w:lang w:val="en-US"/>
        </w:rPr>
        <w:t>Did he pay for the ticket and hotel?</w:t>
      </w:r>
    </w:p>
    <w:p w14:paraId="44EDB869" w14:textId="2410E41B" w:rsidR="00D5253B" w:rsidRPr="00D5253B" w:rsidRDefault="00D5253B" w:rsidP="00DD6125">
      <w:pPr>
        <w:pStyle w:val="ListParagraph"/>
        <w:widowControl w:val="0"/>
        <w:numPr>
          <w:ilvl w:val="0"/>
          <w:numId w:val="27"/>
        </w:numPr>
        <w:tabs>
          <w:tab w:val="left" w:pos="951"/>
        </w:tabs>
        <w:autoSpaceDE w:val="0"/>
        <w:autoSpaceDN w:val="0"/>
        <w:spacing w:line="480" w:lineRule="auto"/>
        <w:ind w:right="231"/>
        <w:jc w:val="both"/>
        <w:rPr>
          <w:rFonts w:eastAsia="Times New Roman" w:cstheme="minorHAnsi"/>
          <w:sz w:val="28"/>
          <w:szCs w:val="28"/>
          <w:lang w:val="en-US"/>
        </w:rPr>
      </w:pPr>
      <w:r w:rsidRPr="00D5253B">
        <w:rPr>
          <w:rFonts w:eastAsia="Times New Roman" w:cstheme="minorHAnsi"/>
          <w:sz w:val="28"/>
          <w:szCs w:val="28"/>
          <w:lang w:val="en-US"/>
        </w:rPr>
        <w:t>Who is behind the brother’s chat (292) from the web history</w:t>
      </w:r>
      <w:r w:rsidR="00031201">
        <w:rPr>
          <w:rFonts w:eastAsia="Times New Roman" w:cstheme="minorHAnsi"/>
          <w:sz w:val="28"/>
          <w:szCs w:val="28"/>
          <w:lang w:val="en-US"/>
        </w:rPr>
        <w:t>,</w:t>
      </w:r>
      <w:r w:rsidRPr="00D5253B">
        <w:rPr>
          <w:rFonts w:eastAsia="Times New Roman" w:cstheme="minorHAnsi"/>
          <w:sz w:val="28"/>
          <w:szCs w:val="28"/>
          <w:lang w:val="en-US"/>
        </w:rPr>
        <w:t xml:space="preserve"> and what is the content?</w:t>
      </w:r>
    </w:p>
    <w:p w14:paraId="028AB7CD" w14:textId="69401659" w:rsidR="00D5253B" w:rsidRDefault="00000000" w:rsidP="00DD6125">
      <w:pPr>
        <w:pStyle w:val="ListParagraph"/>
        <w:widowControl w:val="0"/>
        <w:numPr>
          <w:ilvl w:val="0"/>
          <w:numId w:val="27"/>
        </w:numPr>
        <w:tabs>
          <w:tab w:val="left" w:pos="951"/>
        </w:tabs>
        <w:autoSpaceDE w:val="0"/>
        <w:autoSpaceDN w:val="0"/>
        <w:spacing w:after="0" w:line="480" w:lineRule="auto"/>
        <w:ind w:right="231"/>
        <w:jc w:val="both"/>
        <w:rPr>
          <w:rFonts w:eastAsia="Times New Roman" w:cstheme="minorHAnsi"/>
          <w:sz w:val="28"/>
          <w:szCs w:val="28"/>
          <w:lang w:val="en-US"/>
        </w:rPr>
      </w:pPr>
      <w:r>
        <w:t xml:space="preserve">[REDACTED], [REDACTED], </w:t>
      </w:r>
      <w:r w:rsidR="00031201">
        <w:t>Twitter</w:t>
      </w:r>
      <w:r>
        <w:t xml:space="preserve"> Account, Dropbox Account, OneDrive Account, Amazon Cloud Account and Google Drive Account, respectively.</w:t>
      </w:r>
    </w:p>
    <w:p w14:paraId="536557EF" w14:textId="198B8C70" w:rsidR="00623CAD" w:rsidRDefault="00623CAD" w:rsidP="00DD6125">
      <w:pPr>
        <w:pStyle w:val="ListParagraph"/>
        <w:widowControl w:val="0"/>
        <w:numPr>
          <w:ilvl w:val="0"/>
          <w:numId w:val="27"/>
        </w:numPr>
        <w:tabs>
          <w:tab w:val="left" w:pos="951"/>
        </w:tabs>
        <w:autoSpaceDE w:val="0"/>
        <w:autoSpaceDN w:val="0"/>
        <w:spacing w:after="0" w:line="480" w:lineRule="auto"/>
        <w:ind w:right="231"/>
        <w:jc w:val="both"/>
        <w:rPr>
          <w:rFonts w:eastAsia="Times New Roman" w:cstheme="minorHAnsi"/>
          <w:sz w:val="28"/>
          <w:szCs w:val="28"/>
          <w:lang w:val="en-US"/>
        </w:rPr>
      </w:pPr>
      <w:r>
        <w:rPr>
          <w:rFonts w:eastAsia="Times New Roman" w:cstheme="minorHAnsi"/>
          <w:sz w:val="28"/>
          <w:szCs w:val="28"/>
          <w:lang w:val="en-US"/>
        </w:rPr>
        <w:t>His telephone calls logbook and Crypto wallet information.</w:t>
      </w:r>
    </w:p>
    <w:p w14:paraId="247BF2BD" w14:textId="5B400754" w:rsidR="00623CAD" w:rsidRPr="00DD6125" w:rsidRDefault="00031201" w:rsidP="00DD6125">
      <w:pPr>
        <w:pStyle w:val="ListParagraph"/>
        <w:widowControl w:val="0"/>
        <w:numPr>
          <w:ilvl w:val="0"/>
          <w:numId w:val="27"/>
        </w:numPr>
        <w:tabs>
          <w:tab w:val="left" w:pos="951"/>
        </w:tabs>
        <w:autoSpaceDE w:val="0"/>
        <w:autoSpaceDN w:val="0"/>
        <w:spacing w:after="0" w:line="480" w:lineRule="auto"/>
        <w:ind w:right="231"/>
        <w:jc w:val="both"/>
        <w:rPr>
          <w:rFonts w:eastAsia="Times New Roman" w:cstheme="minorHAnsi"/>
          <w:sz w:val="28"/>
          <w:szCs w:val="28"/>
          <w:lang w:val="en-US"/>
        </w:rPr>
      </w:pPr>
      <w:r>
        <w:rPr>
          <w:rFonts w:eastAsia="Times New Roman" w:cstheme="minorHAnsi"/>
          <w:sz w:val="28"/>
          <w:szCs w:val="28"/>
          <w:lang w:val="en-US"/>
        </w:rPr>
        <w:t>Was</w:t>
      </w:r>
      <w:r w:rsidR="00623CAD">
        <w:rPr>
          <w:rFonts w:eastAsia="Times New Roman" w:cstheme="minorHAnsi"/>
          <w:sz w:val="28"/>
          <w:szCs w:val="28"/>
          <w:lang w:val="en-US"/>
        </w:rPr>
        <w:t xml:space="preserve"> he fired for a Sexy Instagram photo?</w:t>
      </w:r>
    </w:p>
    <w:p w14:paraId="26D21F0E" w14:textId="65FE26DD" w:rsidR="00A1763D" w:rsidRPr="009C15B8" w:rsidRDefault="00A1763D" w:rsidP="00DD6125">
      <w:pPr>
        <w:widowControl w:val="0"/>
        <w:tabs>
          <w:tab w:val="left" w:pos="951"/>
        </w:tabs>
        <w:autoSpaceDE w:val="0"/>
        <w:autoSpaceDN w:val="0"/>
        <w:spacing w:after="0" w:line="480" w:lineRule="auto"/>
        <w:ind w:right="231"/>
        <w:jc w:val="both"/>
        <w:rPr>
          <w:rFonts w:cstheme="minorHAnsi"/>
          <w:sz w:val="28"/>
          <w:szCs w:val="28"/>
        </w:rPr>
      </w:pPr>
    </w:p>
    <w:p w14:paraId="6225D0C3" w14:textId="64679704" w:rsidR="00A1763D" w:rsidRPr="009C15B8" w:rsidRDefault="00A1763D" w:rsidP="00DD6125">
      <w:pPr>
        <w:widowControl w:val="0"/>
        <w:tabs>
          <w:tab w:val="left" w:pos="951"/>
        </w:tabs>
        <w:autoSpaceDE w:val="0"/>
        <w:autoSpaceDN w:val="0"/>
        <w:spacing w:after="0" w:line="480" w:lineRule="auto"/>
        <w:ind w:right="231"/>
        <w:jc w:val="both"/>
        <w:rPr>
          <w:rFonts w:cstheme="minorHAnsi"/>
          <w:sz w:val="28"/>
          <w:szCs w:val="28"/>
        </w:rPr>
      </w:pPr>
    </w:p>
    <w:p w14:paraId="75196538" w14:textId="61DF391C" w:rsidR="00A1763D" w:rsidRPr="009C15B8" w:rsidRDefault="00A1763D" w:rsidP="00DD6125">
      <w:pPr>
        <w:widowControl w:val="0"/>
        <w:tabs>
          <w:tab w:val="left" w:pos="951"/>
        </w:tabs>
        <w:autoSpaceDE w:val="0"/>
        <w:autoSpaceDN w:val="0"/>
        <w:spacing w:after="0" w:line="480" w:lineRule="auto"/>
        <w:ind w:right="231"/>
        <w:jc w:val="both"/>
        <w:rPr>
          <w:rFonts w:cstheme="minorHAnsi"/>
          <w:sz w:val="28"/>
          <w:szCs w:val="28"/>
        </w:rPr>
      </w:pPr>
    </w:p>
    <w:p w14:paraId="5BA93B1B" w14:textId="08618FFD" w:rsidR="00A1763D" w:rsidRDefault="00A1763D" w:rsidP="00DD6125">
      <w:pPr>
        <w:widowControl w:val="0"/>
        <w:tabs>
          <w:tab w:val="left" w:pos="951"/>
        </w:tabs>
        <w:autoSpaceDE w:val="0"/>
        <w:autoSpaceDN w:val="0"/>
        <w:spacing w:after="0" w:line="480" w:lineRule="auto"/>
        <w:ind w:right="231"/>
        <w:jc w:val="both"/>
        <w:rPr>
          <w:rFonts w:cstheme="minorHAnsi"/>
          <w:sz w:val="24"/>
          <w:szCs w:val="24"/>
        </w:rPr>
      </w:pPr>
    </w:p>
    <w:p w14:paraId="21DD9555" w14:textId="179412EB" w:rsidR="00A1763D" w:rsidRDefault="00A1763D" w:rsidP="00DD6125">
      <w:pPr>
        <w:widowControl w:val="0"/>
        <w:tabs>
          <w:tab w:val="left" w:pos="951"/>
        </w:tabs>
        <w:autoSpaceDE w:val="0"/>
        <w:autoSpaceDN w:val="0"/>
        <w:spacing w:after="0" w:line="480" w:lineRule="auto"/>
        <w:ind w:right="231"/>
        <w:jc w:val="both"/>
        <w:rPr>
          <w:rFonts w:cstheme="minorHAnsi"/>
          <w:sz w:val="24"/>
          <w:szCs w:val="24"/>
        </w:rPr>
      </w:pPr>
    </w:p>
    <w:p w14:paraId="26A68AE1" w14:textId="67362773" w:rsidR="00A1763D" w:rsidRDefault="00A1763D" w:rsidP="00DD6125">
      <w:pPr>
        <w:widowControl w:val="0"/>
        <w:tabs>
          <w:tab w:val="left" w:pos="951"/>
        </w:tabs>
        <w:autoSpaceDE w:val="0"/>
        <w:autoSpaceDN w:val="0"/>
        <w:spacing w:after="0" w:line="480" w:lineRule="auto"/>
        <w:ind w:right="231"/>
        <w:jc w:val="both"/>
        <w:rPr>
          <w:rFonts w:cstheme="minorHAnsi"/>
          <w:sz w:val="24"/>
          <w:szCs w:val="24"/>
        </w:rPr>
      </w:pPr>
    </w:p>
    <w:p w14:paraId="23945958" w14:textId="45275199" w:rsidR="00A1763D" w:rsidRDefault="00A1763D" w:rsidP="00DD6125">
      <w:pPr>
        <w:widowControl w:val="0"/>
        <w:tabs>
          <w:tab w:val="left" w:pos="951"/>
        </w:tabs>
        <w:autoSpaceDE w:val="0"/>
        <w:autoSpaceDN w:val="0"/>
        <w:spacing w:after="0" w:line="480" w:lineRule="auto"/>
        <w:ind w:right="231"/>
        <w:jc w:val="both"/>
        <w:rPr>
          <w:rFonts w:cstheme="minorHAnsi"/>
          <w:sz w:val="24"/>
          <w:szCs w:val="24"/>
        </w:rPr>
      </w:pPr>
    </w:p>
    <w:p w14:paraId="10724176" w14:textId="643F24FD" w:rsidR="00A1763D" w:rsidRDefault="00A1763D" w:rsidP="00DD6125">
      <w:pPr>
        <w:widowControl w:val="0"/>
        <w:tabs>
          <w:tab w:val="left" w:pos="951"/>
        </w:tabs>
        <w:autoSpaceDE w:val="0"/>
        <w:autoSpaceDN w:val="0"/>
        <w:spacing w:after="0" w:line="480" w:lineRule="auto"/>
        <w:ind w:right="231"/>
        <w:jc w:val="both"/>
        <w:rPr>
          <w:rFonts w:cstheme="minorHAnsi"/>
          <w:sz w:val="24"/>
          <w:szCs w:val="24"/>
        </w:rPr>
      </w:pPr>
    </w:p>
    <w:p w14:paraId="657AF113" w14:textId="782356E2" w:rsidR="00A1763D" w:rsidRDefault="00A1763D" w:rsidP="00DD6125">
      <w:pPr>
        <w:widowControl w:val="0"/>
        <w:tabs>
          <w:tab w:val="left" w:pos="951"/>
        </w:tabs>
        <w:autoSpaceDE w:val="0"/>
        <w:autoSpaceDN w:val="0"/>
        <w:spacing w:after="0" w:line="480" w:lineRule="auto"/>
        <w:ind w:right="231"/>
        <w:jc w:val="both"/>
        <w:rPr>
          <w:rFonts w:cstheme="minorHAnsi"/>
          <w:sz w:val="24"/>
          <w:szCs w:val="24"/>
        </w:rPr>
      </w:pPr>
    </w:p>
    <w:p w14:paraId="1F56D95E" w14:textId="096B0EA9" w:rsidR="0074178F" w:rsidRPr="00003AB1" w:rsidRDefault="00003AB1" w:rsidP="00003AB1">
      <w:pPr>
        <w:spacing w:before="69"/>
        <w:ind w:left="264" w:right="850"/>
        <w:jc w:val="both"/>
        <w:rPr>
          <w:rFonts w:ascii="Arial"/>
          <w:b/>
          <w:sz w:val="96"/>
        </w:rPr>
      </w:pPr>
      <w:r>
        <w:rPr>
          <w:rFonts w:ascii="Arial"/>
          <w:b/>
          <w:sz w:val="96"/>
        </w:rPr>
        <w:t xml:space="preserve">7.0 </w:t>
      </w:r>
      <w:r w:rsidR="00A1763D">
        <w:rPr>
          <w:rFonts w:ascii="Arial"/>
          <w:b/>
          <w:sz w:val="96"/>
        </w:rPr>
        <w:t>Appendices</w:t>
      </w:r>
    </w:p>
    <w:p w14:paraId="30350499" w14:textId="77777777" w:rsidR="0074178F" w:rsidRDefault="0074178F" w:rsidP="00DD6125">
      <w:pPr>
        <w:widowControl w:val="0"/>
        <w:tabs>
          <w:tab w:val="left" w:pos="951"/>
        </w:tabs>
        <w:autoSpaceDE w:val="0"/>
        <w:autoSpaceDN w:val="0"/>
        <w:spacing w:after="0" w:line="480" w:lineRule="auto"/>
        <w:ind w:right="231"/>
        <w:jc w:val="both"/>
        <w:rPr>
          <w:rFonts w:cstheme="minorHAnsi"/>
          <w:sz w:val="24"/>
          <w:szCs w:val="24"/>
        </w:rPr>
      </w:pPr>
    </w:p>
    <w:p w14:paraId="24F1A514" w14:textId="77777777" w:rsidR="00003AB1" w:rsidRDefault="00003AB1" w:rsidP="00DD6125">
      <w:pPr>
        <w:spacing w:after="0" w:line="240" w:lineRule="auto"/>
        <w:jc w:val="both"/>
        <w:rPr>
          <w:rFonts w:asciiTheme="majorBidi" w:hAnsiTheme="majorBidi" w:cstheme="majorBidi"/>
          <w:b/>
          <w:bCs/>
          <w:sz w:val="28"/>
          <w:szCs w:val="28"/>
          <w:lang w:val="en-US"/>
        </w:rPr>
      </w:pPr>
    </w:p>
    <w:p w14:paraId="36B90180" w14:textId="0E992A1F" w:rsidR="005B3932" w:rsidRPr="00E637F1" w:rsidRDefault="00E637F1" w:rsidP="00DD6125">
      <w:pPr>
        <w:spacing w:after="0" w:line="240" w:lineRule="auto"/>
        <w:jc w:val="both"/>
        <w:rPr>
          <w:rFonts w:asciiTheme="majorBidi" w:hAnsiTheme="majorBidi" w:cstheme="majorBidi"/>
          <w:b/>
          <w:bCs/>
          <w:sz w:val="28"/>
          <w:szCs w:val="28"/>
          <w:lang w:val="en-US"/>
        </w:rPr>
      </w:pPr>
      <w:r>
        <w:rPr>
          <w:rFonts w:asciiTheme="majorBidi" w:hAnsiTheme="majorBidi" w:cstheme="majorBidi"/>
          <w:b/>
          <w:bCs/>
          <w:sz w:val="28"/>
          <w:szCs w:val="28"/>
          <w:lang w:val="en-US"/>
        </w:rPr>
        <w:t xml:space="preserve">7.1. </w:t>
      </w:r>
      <w:r w:rsidR="0073106A" w:rsidRPr="00E637F1">
        <w:rPr>
          <w:rFonts w:asciiTheme="majorBidi" w:hAnsiTheme="majorBidi" w:cstheme="majorBidi"/>
          <w:b/>
          <w:bCs/>
          <w:sz w:val="28"/>
          <w:szCs w:val="28"/>
          <w:lang w:val="en-US"/>
        </w:rPr>
        <w:t xml:space="preserve">Attachments for </w:t>
      </w:r>
      <w:r w:rsidR="002F30B8" w:rsidRPr="00E637F1">
        <w:rPr>
          <w:rFonts w:asciiTheme="majorBidi" w:hAnsiTheme="majorBidi" w:cstheme="majorBidi"/>
          <w:b/>
          <w:bCs/>
          <w:sz w:val="28"/>
          <w:szCs w:val="28"/>
          <w:lang w:val="en-US"/>
        </w:rPr>
        <w:t>Exhibit MDX/E2 and E3</w:t>
      </w:r>
      <w:r w:rsidR="0073106A" w:rsidRPr="00E637F1">
        <w:rPr>
          <w:rFonts w:asciiTheme="majorBidi" w:hAnsiTheme="majorBidi" w:cstheme="majorBidi"/>
          <w:b/>
          <w:bCs/>
          <w:sz w:val="28"/>
          <w:szCs w:val="28"/>
          <w:lang w:val="en-US"/>
        </w:rPr>
        <w:t>:</w:t>
      </w:r>
      <w:r w:rsidR="00406EF6" w:rsidRPr="00E637F1">
        <w:rPr>
          <w:rFonts w:asciiTheme="majorBidi" w:hAnsiTheme="majorBidi" w:cstheme="majorBidi"/>
          <w:b/>
          <w:bCs/>
          <w:sz w:val="28"/>
          <w:szCs w:val="28"/>
          <w:lang w:val="en-US"/>
        </w:rPr>
        <w:t xml:space="preserve"> PLANNING AND AIRPORT INFORMATION</w:t>
      </w:r>
    </w:p>
    <w:p w14:paraId="207F2D70" w14:textId="5602B3B6" w:rsidR="00406EF6" w:rsidRPr="00406EF6" w:rsidRDefault="00406EF6" w:rsidP="00DD6125">
      <w:pPr>
        <w:spacing w:after="0" w:line="360" w:lineRule="auto"/>
        <w:ind w:left="720" w:firstLine="400"/>
        <w:jc w:val="both"/>
        <w:rPr>
          <w:rFonts w:asciiTheme="majorBidi" w:hAnsiTheme="majorBidi" w:cstheme="majorBidi"/>
          <w:b/>
          <w:bCs/>
          <w:lang w:val="en-US"/>
        </w:rPr>
      </w:pPr>
      <w:r w:rsidRPr="00406EF6">
        <w:rPr>
          <w:rFonts w:asciiTheme="majorBidi" w:hAnsiTheme="majorBidi" w:cstheme="majorBidi"/>
          <w:b/>
          <w:bCs/>
          <w:lang w:val="en-US"/>
        </w:rPr>
        <w:t>Time: 03:16:48 BST AND 03:29:57 BST</w:t>
      </w:r>
    </w:p>
    <w:p w14:paraId="49FEE20D" w14:textId="6DA49B53" w:rsidR="00406EF6" w:rsidRDefault="00406EF6" w:rsidP="00DD6125">
      <w:pPr>
        <w:pStyle w:val="ListParagraph"/>
        <w:spacing w:after="0" w:line="360" w:lineRule="auto"/>
        <w:ind w:left="800" w:firstLine="320"/>
        <w:jc w:val="both"/>
        <w:rPr>
          <w:rFonts w:asciiTheme="majorBidi" w:hAnsiTheme="majorBidi" w:cstheme="majorBidi"/>
          <w:lang w:val="en-US"/>
        </w:rPr>
      </w:pPr>
      <w:r w:rsidRPr="00406EF6">
        <w:rPr>
          <w:rFonts w:asciiTheme="majorBidi" w:hAnsiTheme="majorBidi" w:cstheme="majorBidi"/>
          <w:b/>
          <w:bCs/>
          <w:lang w:val="en-US"/>
        </w:rPr>
        <w:t>Date: 30/03/2018</w:t>
      </w:r>
    </w:p>
    <w:p w14:paraId="7BE1CCEA" w14:textId="77777777" w:rsidR="00406EF6" w:rsidRPr="00406EF6" w:rsidRDefault="00406EF6" w:rsidP="00406EF6">
      <w:pPr>
        <w:spacing w:after="0" w:line="240" w:lineRule="auto"/>
        <w:rPr>
          <w:rFonts w:asciiTheme="majorBidi" w:hAnsiTheme="majorBidi" w:cstheme="majorBidi"/>
          <w:b/>
          <w:bCs/>
          <w:sz w:val="28"/>
          <w:szCs w:val="28"/>
          <w:lang w:val="en-US"/>
        </w:rPr>
      </w:pPr>
    </w:p>
    <w:p w14:paraId="3FB7B210" w14:textId="452F98DA" w:rsidR="005B3932" w:rsidRPr="005B3932" w:rsidRDefault="005B3932" w:rsidP="005B3932">
      <w:pPr>
        <w:spacing w:after="0" w:line="240" w:lineRule="auto"/>
        <w:rPr>
          <w:rFonts w:asciiTheme="majorBidi" w:hAnsiTheme="majorBidi" w:cstheme="majorBidi"/>
          <w:b/>
          <w:bCs/>
          <w:sz w:val="28"/>
          <w:szCs w:val="28"/>
          <w:lang w:val="en-US"/>
        </w:rPr>
      </w:pPr>
      <w:r>
        <w:rPr>
          <w:noProof/>
        </w:rPr>
        <w:drawing>
          <wp:inline distT="0" distB="0" distL="0" distR="0" wp14:anchorId="600FAA49" wp14:editId="57D41896">
            <wp:extent cx="5731510" cy="2973217"/>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888" cy="2988976"/>
                    </a:xfrm>
                    <a:prstGeom prst="rect">
                      <a:avLst/>
                    </a:prstGeom>
                    <a:noFill/>
                    <a:ln>
                      <a:noFill/>
                    </a:ln>
                  </pic:spPr>
                </pic:pic>
              </a:graphicData>
            </a:graphic>
          </wp:inline>
        </w:drawing>
      </w:r>
    </w:p>
    <w:p w14:paraId="37C0E95C" w14:textId="139C76C2" w:rsidR="007E7406" w:rsidRDefault="00CA0078" w:rsidP="007E7406">
      <w:pPr>
        <w:widowControl w:val="0"/>
        <w:tabs>
          <w:tab w:val="left" w:pos="951"/>
        </w:tabs>
        <w:autoSpaceDE w:val="0"/>
        <w:autoSpaceDN w:val="0"/>
        <w:spacing w:after="0" w:line="480" w:lineRule="auto"/>
        <w:ind w:right="231"/>
        <w:jc w:val="both"/>
        <w:rPr>
          <w:rFonts w:cstheme="minorHAnsi"/>
          <w:sz w:val="24"/>
          <w:szCs w:val="24"/>
        </w:rPr>
      </w:pPr>
      <w:r>
        <w:rPr>
          <w:noProof/>
        </w:rPr>
        <w:drawing>
          <wp:inline distT="0" distB="0" distL="0" distR="0" wp14:anchorId="1540B477" wp14:editId="1BF9E430">
            <wp:extent cx="5788114" cy="2384474"/>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3162" cy="2407151"/>
                    </a:xfrm>
                    <a:prstGeom prst="rect">
                      <a:avLst/>
                    </a:prstGeom>
                    <a:noFill/>
                    <a:ln>
                      <a:noFill/>
                    </a:ln>
                  </pic:spPr>
                </pic:pic>
              </a:graphicData>
            </a:graphic>
          </wp:inline>
        </w:drawing>
      </w:r>
      <w:r w:rsidR="005B3932">
        <w:rPr>
          <w:noProof/>
        </w:rPr>
        <w:lastRenderedPageBreak/>
        <w:drawing>
          <wp:inline distT="0" distB="0" distL="0" distR="0" wp14:anchorId="25CE214C" wp14:editId="6FE01655">
            <wp:extent cx="5730875" cy="2819909"/>
            <wp:effectExtent l="0" t="0" r="0" b="0"/>
            <wp:docPr id="2" name="Picture 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low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4112" cy="2841184"/>
                    </a:xfrm>
                    <a:prstGeom prst="rect">
                      <a:avLst/>
                    </a:prstGeom>
                    <a:noFill/>
                    <a:ln>
                      <a:noFill/>
                    </a:ln>
                  </pic:spPr>
                </pic:pic>
              </a:graphicData>
            </a:graphic>
          </wp:inline>
        </w:drawing>
      </w:r>
    </w:p>
    <w:p w14:paraId="7484A85F" w14:textId="19819802" w:rsidR="00874590" w:rsidRDefault="00874590" w:rsidP="007E7406">
      <w:pPr>
        <w:widowControl w:val="0"/>
        <w:tabs>
          <w:tab w:val="left" w:pos="951"/>
        </w:tabs>
        <w:autoSpaceDE w:val="0"/>
        <w:autoSpaceDN w:val="0"/>
        <w:spacing w:after="0" w:line="480" w:lineRule="auto"/>
        <w:ind w:right="231"/>
        <w:jc w:val="both"/>
        <w:rPr>
          <w:rFonts w:cstheme="minorHAnsi"/>
          <w:sz w:val="24"/>
          <w:szCs w:val="24"/>
        </w:rPr>
      </w:pPr>
      <w:r>
        <w:rPr>
          <w:noProof/>
        </w:rPr>
        <w:drawing>
          <wp:inline distT="0" distB="0" distL="0" distR="0" wp14:anchorId="11906B34" wp14:editId="7A09A8DF">
            <wp:extent cx="5731510" cy="421830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18305"/>
                    </a:xfrm>
                    <a:prstGeom prst="rect">
                      <a:avLst/>
                    </a:prstGeom>
                    <a:noFill/>
                    <a:ln>
                      <a:noFill/>
                    </a:ln>
                  </pic:spPr>
                </pic:pic>
              </a:graphicData>
            </a:graphic>
          </wp:inline>
        </w:drawing>
      </w:r>
    </w:p>
    <w:p w14:paraId="0136A93C" w14:textId="046DB98D" w:rsidR="00ED30D2" w:rsidRDefault="00C52656" w:rsidP="007E7406">
      <w:pPr>
        <w:widowControl w:val="0"/>
        <w:tabs>
          <w:tab w:val="left" w:pos="951"/>
        </w:tabs>
        <w:autoSpaceDE w:val="0"/>
        <w:autoSpaceDN w:val="0"/>
        <w:spacing w:after="0" w:line="480" w:lineRule="auto"/>
        <w:ind w:right="231"/>
        <w:jc w:val="both"/>
        <w:rPr>
          <w:rFonts w:cstheme="minorHAnsi"/>
          <w:sz w:val="24"/>
          <w:szCs w:val="24"/>
        </w:rPr>
      </w:pPr>
      <w:r>
        <w:rPr>
          <w:noProof/>
        </w:rPr>
        <w:lastRenderedPageBreak/>
        <w:drawing>
          <wp:inline distT="0" distB="0" distL="0" distR="0" wp14:anchorId="62143413" wp14:editId="75D0C3FA">
            <wp:extent cx="2165301" cy="3100987"/>
            <wp:effectExtent l="0" t="0" r="0" b="0"/>
            <wp:docPr id="6" name="Picture 6" descr="A person standing on the stairs of a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standing on the stairs of a building&#10;&#10;Description automatically generated with low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09242" cy="3163916"/>
                    </a:xfrm>
                    <a:prstGeom prst="rect">
                      <a:avLst/>
                    </a:prstGeom>
                    <a:noFill/>
                    <a:ln>
                      <a:noFill/>
                    </a:ln>
                  </pic:spPr>
                </pic:pic>
              </a:graphicData>
            </a:graphic>
          </wp:inline>
        </w:drawing>
      </w:r>
      <w:r w:rsidR="00CA0078">
        <w:rPr>
          <w:noProof/>
        </w:rPr>
        <w:drawing>
          <wp:inline distT="0" distB="0" distL="0" distR="0" wp14:anchorId="029600A9" wp14:editId="1A5F7D07">
            <wp:extent cx="2981757" cy="3375025"/>
            <wp:effectExtent l="0" t="0" r="0" b="0"/>
            <wp:docPr id="14" name="Picture 14" descr="A picture containing text, dog, mammal,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dog, mammal, black&#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57400" cy="3460645"/>
                    </a:xfrm>
                    <a:prstGeom prst="rect">
                      <a:avLst/>
                    </a:prstGeom>
                    <a:noFill/>
                    <a:ln>
                      <a:noFill/>
                    </a:ln>
                  </pic:spPr>
                </pic:pic>
              </a:graphicData>
            </a:graphic>
          </wp:inline>
        </w:drawing>
      </w:r>
      <w:r w:rsidR="00CA0078">
        <w:rPr>
          <w:noProof/>
        </w:rPr>
        <w:drawing>
          <wp:inline distT="0" distB="0" distL="0" distR="0" wp14:anchorId="71B3D5DF" wp14:editId="3898B065">
            <wp:extent cx="4171070" cy="298132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71070" cy="2981325"/>
                    </a:xfrm>
                    <a:prstGeom prst="rect">
                      <a:avLst/>
                    </a:prstGeom>
                    <a:noFill/>
                    <a:ln>
                      <a:noFill/>
                    </a:ln>
                  </pic:spPr>
                </pic:pic>
              </a:graphicData>
            </a:graphic>
          </wp:inline>
        </w:drawing>
      </w:r>
      <w:r w:rsidR="00406057" w:rsidRPr="00406057">
        <w:rPr>
          <w:noProof/>
        </w:rPr>
        <w:t xml:space="preserve"> </w:t>
      </w:r>
      <w:r w:rsidR="00406057" w:rsidRPr="00406057">
        <w:rPr>
          <w:rFonts w:cstheme="minorHAnsi"/>
          <w:noProof/>
          <w:sz w:val="24"/>
          <w:szCs w:val="24"/>
        </w:rPr>
        <w:lastRenderedPageBreak/>
        <w:drawing>
          <wp:inline distT="0" distB="0" distL="0" distR="0" wp14:anchorId="386F5217" wp14:editId="0A5C89B3">
            <wp:extent cx="4192172" cy="3382645"/>
            <wp:effectExtent l="0" t="0" r="0" b="0"/>
            <wp:docPr id="18" name="Picture 17">
              <a:extLst xmlns:a="http://schemas.openxmlformats.org/drawingml/2006/main">
                <a:ext uri="{FF2B5EF4-FFF2-40B4-BE49-F238E27FC236}">
                  <a16:creationId xmlns:a16="http://schemas.microsoft.com/office/drawing/2014/main" id="{B3CAE432-4985-BF40-7F5B-075ADE79DE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B3CAE432-4985-BF40-7F5B-075ADE79DE11}"/>
                        </a:ext>
                      </a:extLst>
                    </pic:cNvPr>
                    <pic:cNvPicPr>
                      <a:picLocks noChangeAspect="1"/>
                    </pic:cNvPicPr>
                  </pic:nvPicPr>
                  <pic:blipFill>
                    <a:blip r:embed="rId21"/>
                    <a:stretch>
                      <a:fillRect/>
                    </a:stretch>
                  </pic:blipFill>
                  <pic:spPr>
                    <a:xfrm>
                      <a:off x="0" y="0"/>
                      <a:ext cx="4201232" cy="3389956"/>
                    </a:xfrm>
                    <a:prstGeom prst="rect">
                      <a:avLst/>
                    </a:prstGeom>
                  </pic:spPr>
                </pic:pic>
              </a:graphicData>
            </a:graphic>
          </wp:inline>
        </w:drawing>
      </w:r>
    </w:p>
    <w:p w14:paraId="5E754898" w14:textId="5CB35C4E" w:rsidR="007E7406" w:rsidRDefault="00CA0078" w:rsidP="007E7406">
      <w:pPr>
        <w:widowControl w:val="0"/>
        <w:tabs>
          <w:tab w:val="left" w:pos="951"/>
        </w:tabs>
        <w:autoSpaceDE w:val="0"/>
        <w:autoSpaceDN w:val="0"/>
        <w:spacing w:after="0" w:line="480" w:lineRule="auto"/>
        <w:ind w:right="231"/>
        <w:jc w:val="both"/>
        <w:rPr>
          <w:rFonts w:cstheme="minorHAnsi"/>
          <w:sz w:val="24"/>
          <w:szCs w:val="24"/>
        </w:rPr>
      </w:pPr>
      <w:r>
        <w:rPr>
          <w:noProof/>
        </w:rPr>
        <w:drawing>
          <wp:inline distT="0" distB="0" distL="0" distR="0" wp14:anchorId="1DA44451" wp14:editId="219A774D">
            <wp:extent cx="5731510" cy="1406769"/>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94948" cy="1446884"/>
                    </a:xfrm>
                    <a:prstGeom prst="rect">
                      <a:avLst/>
                    </a:prstGeom>
                    <a:noFill/>
                    <a:ln>
                      <a:noFill/>
                    </a:ln>
                  </pic:spPr>
                </pic:pic>
              </a:graphicData>
            </a:graphic>
          </wp:inline>
        </w:drawing>
      </w:r>
    </w:p>
    <w:p w14:paraId="3CCA4C17" w14:textId="0D1D54FB" w:rsidR="007E7406" w:rsidRPr="007E7406" w:rsidRDefault="00CA0078" w:rsidP="007E7406">
      <w:pPr>
        <w:widowControl w:val="0"/>
        <w:tabs>
          <w:tab w:val="left" w:pos="951"/>
        </w:tabs>
        <w:autoSpaceDE w:val="0"/>
        <w:autoSpaceDN w:val="0"/>
        <w:spacing w:after="0" w:line="480" w:lineRule="auto"/>
        <w:ind w:right="231"/>
        <w:jc w:val="both"/>
        <w:rPr>
          <w:rFonts w:cstheme="minorHAnsi"/>
          <w:sz w:val="24"/>
          <w:szCs w:val="24"/>
        </w:rPr>
      </w:pPr>
      <w:r>
        <w:rPr>
          <w:noProof/>
        </w:rPr>
        <w:drawing>
          <wp:inline distT="0" distB="0" distL="0" distR="0" wp14:anchorId="3951DF60" wp14:editId="65D14745">
            <wp:extent cx="5731510" cy="2553286"/>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5927" cy="2559708"/>
                    </a:xfrm>
                    <a:prstGeom prst="rect">
                      <a:avLst/>
                    </a:prstGeom>
                    <a:noFill/>
                    <a:ln>
                      <a:noFill/>
                    </a:ln>
                  </pic:spPr>
                </pic:pic>
              </a:graphicData>
            </a:graphic>
          </wp:inline>
        </w:drawing>
      </w:r>
    </w:p>
    <w:p w14:paraId="65A56FA3" w14:textId="77777777" w:rsidR="00322FD6" w:rsidRPr="00836585" w:rsidRDefault="00322FD6" w:rsidP="00322FD6">
      <w:pPr>
        <w:pStyle w:val="ListParagraph"/>
        <w:widowControl w:val="0"/>
        <w:tabs>
          <w:tab w:val="left" w:pos="951"/>
        </w:tabs>
        <w:autoSpaceDE w:val="0"/>
        <w:autoSpaceDN w:val="0"/>
        <w:spacing w:after="0" w:line="480" w:lineRule="auto"/>
        <w:ind w:left="540" w:right="231"/>
        <w:jc w:val="both"/>
        <w:rPr>
          <w:rFonts w:cstheme="minorHAnsi"/>
          <w:sz w:val="24"/>
          <w:szCs w:val="24"/>
        </w:rPr>
      </w:pPr>
    </w:p>
    <w:p w14:paraId="79D14D67" w14:textId="10B939E1" w:rsidR="00322FD6" w:rsidRDefault="00322FD6" w:rsidP="00322FD6">
      <w:pPr>
        <w:widowControl w:val="0"/>
        <w:tabs>
          <w:tab w:val="left" w:pos="951"/>
        </w:tabs>
        <w:autoSpaceDE w:val="0"/>
        <w:autoSpaceDN w:val="0"/>
        <w:spacing w:after="0" w:line="480" w:lineRule="auto"/>
        <w:ind w:right="231"/>
        <w:jc w:val="both"/>
        <w:rPr>
          <w:rFonts w:cstheme="minorHAnsi"/>
          <w:sz w:val="24"/>
          <w:szCs w:val="24"/>
        </w:rPr>
      </w:pPr>
    </w:p>
    <w:p w14:paraId="2CEE3040" w14:textId="77777777" w:rsidR="00C90C9D" w:rsidRDefault="00C90C9D" w:rsidP="00322FD6">
      <w:pPr>
        <w:widowControl w:val="0"/>
        <w:tabs>
          <w:tab w:val="left" w:pos="951"/>
        </w:tabs>
        <w:autoSpaceDE w:val="0"/>
        <w:autoSpaceDN w:val="0"/>
        <w:spacing w:after="0" w:line="480" w:lineRule="auto"/>
        <w:ind w:right="231"/>
        <w:jc w:val="both"/>
        <w:rPr>
          <w:rFonts w:cstheme="minorHAnsi"/>
          <w:sz w:val="24"/>
          <w:szCs w:val="24"/>
        </w:rPr>
      </w:pPr>
    </w:p>
    <w:p w14:paraId="09FEFFF1" w14:textId="26EF4CA6" w:rsidR="00263ACF" w:rsidRPr="00E637F1" w:rsidRDefault="00263ACF" w:rsidP="00E637F1">
      <w:pPr>
        <w:pStyle w:val="ListParagraph"/>
        <w:numPr>
          <w:ilvl w:val="1"/>
          <w:numId w:val="32"/>
        </w:numPr>
        <w:spacing w:after="0" w:line="240" w:lineRule="auto"/>
        <w:rPr>
          <w:rFonts w:asciiTheme="majorBidi" w:hAnsiTheme="majorBidi" w:cstheme="majorBidi"/>
          <w:b/>
          <w:bCs/>
          <w:sz w:val="28"/>
          <w:szCs w:val="28"/>
          <w:lang w:val="en-US"/>
        </w:rPr>
      </w:pPr>
      <w:r w:rsidRPr="00E637F1">
        <w:rPr>
          <w:rFonts w:asciiTheme="majorBidi" w:hAnsiTheme="majorBidi" w:cstheme="majorBidi"/>
          <w:b/>
          <w:bCs/>
          <w:sz w:val="28"/>
          <w:szCs w:val="28"/>
          <w:lang w:val="en-US"/>
        </w:rPr>
        <w:lastRenderedPageBreak/>
        <w:t xml:space="preserve">Attachments for </w:t>
      </w:r>
      <w:r w:rsidR="002F30B8" w:rsidRPr="00E637F1">
        <w:rPr>
          <w:rFonts w:asciiTheme="majorBidi" w:hAnsiTheme="majorBidi" w:cstheme="majorBidi"/>
          <w:b/>
          <w:bCs/>
          <w:sz w:val="28"/>
          <w:szCs w:val="28"/>
          <w:lang w:val="en-US"/>
        </w:rPr>
        <w:t>Exhibit MDX/E</w:t>
      </w:r>
      <w:r w:rsidR="005E2D63" w:rsidRPr="00E637F1">
        <w:rPr>
          <w:rFonts w:asciiTheme="majorBidi" w:hAnsiTheme="majorBidi" w:cstheme="majorBidi"/>
          <w:b/>
          <w:bCs/>
          <w:sz w:val="28"/>
          <w:szCs w:val="28"/>
          <w:lang w:val="en-US"/>
        </w:rPr>
        <w:t>4:</w:t>
      </w:r>
      <w:r w:rsidR="00065EA1" w:rsidRPr="00E637F1">
        <w:rPr>
          <w:rFonts w:asciiTheme="majorBidi" w:hAnsiTheme="majorBidi" w:cstheme="majorBidi"/>
          <w:b/>
          <w:bCs/>
          <w:sz w:val="28"/>
          <w:szCs w:val="28"/>
          <w:lang w:val="en-US"/>
        </w:rPr>
        <w:t xml:space="preserve"> THE CLOUDY MANIFESTO</w:t>
      </w:r>
    </w:p>
    <w:p w14:paraId="13B79C25" w14:textId="77777777" w:rsidR="00406EF6" w:rsidRPr="00406EF6" w:rsidRDefault="00406EF6" w:rsidP="00406EF6">
      <w:pPr>
        <w:spacing w:after="0" w:line="240" w:lineRule="auto"/>
        <w:ind w:left="5040" w:firstLine="720"/>
        <w:rPr>
          <w:rFonts w:asciiTheme="majorBidi" w:hAnsiTheme="majorBidi" w:cstheme="majorBidi"/>
          <w:b/>
          <w:bCs/>
          <w:lang w:val="en-US"/>
        </w:rPr>
      </w:pPr>
      <w:r w:rsidRPr="00406EF6">
        <w:rPr>
          <w:rFonts w:asciiTheme="majorBidi" w:hAnsiTheme="majorBidi" w:cstheme="majorBidi"/>
          <w:b/>
          <w:bCs/>
          <w:lang w:val="en-US"/>
        </w:rPr>
        <w:t>Time: 02:35:27 BST</w:t>
      </w:r>
    </w:p>
    <w:p w14:paraId="05EDF137" w14:textId="77777777" w:rsidR="00406EF6" w:rsidRPr="00406EF6" w:rsidRDefault="00406EF6" w:rsidP="00406EF6">
      <w:pPr>
        <w:pStyle w:val="ListParagraph"/>
        <w:spacing w:after="0" w:line="240" w:lineRule="auto"/>
        <w:ind w:left="5760"/>
        <w:rPr>
          <w:rFonts w:asciiTheme="majorBidi" w:hAnsiTheme="majorBidi" w:cstheme="majorBidi"/>
          <w:b/>
          <w:bCs/>
          <w:lang w:val="en-US"/>
        </w:rPr>
      </w:pPr>
      <w:r w:rsidRPr="00406EF6">
        <w:rPr>
          <w:rFonts w:asciiTheme="majorBidi" w:hAnsiTheme="majorBidi" w:cstheme="majorBidi"/>
          <w:b/>
          <w:bCs/>
          <w:lang w:val="en-US"/>
        </w:rPr>
        <w:t>Date: 02/04/2018</w:t>
      </w:r>
    </w:p>
    <w:p w14:paraId="27D5DBAE" w14:textId="77777777" w:rsidR="00406EF6" w:rsidRPr="00406EF6" w:rsidRDefault="00406EF6" w:rsidP="00406EF6">
      <w:pPr>
        <w:spacing w:after="0" w:line="240" w:lineRule="auto"/>
        <w:rPr>
          <w:rFonts w:asciiTheme="majorBidi" w:hAnsiTheme="majorBidi" w:cstheme="majorBidi"/>
          <w:b/>
          <w:bCs/>
          <w:sz w:val="28"/>
          <w:szCs w:val="28"/>
          <w:lang w:val="en-US"/>
        </w:rPr>
      </w:pPr>
    </w:p>
    <w:p w14:paraId="675E8DBE" w14:textId="141F3ABE" w:rsidR="00322FD6" w:rsidRPr="00322FD6" w:rsidRDefault="00322FD6" w:rsidP="00322FD6">
      <w:pPr>
        <w:widowControl w:val="0"/>
        <w:tabs>
          <w:tab w:val="left" w:pos="951"/>
        </w:tabs>
        <w:autoSpaceDE w:val="0"/>
        <w:autoSpaceDN w:val="0"/>
        <w:spacing w:after="0" w:line="480" w:lineRule="auto"/>
        <w:ind w:right="231"/>
        <w:jc w:val="both"/>
        <w:rPr>
          <w:rFonts w:cstheme="minorHAnsi"/>
          <w:sz w:val="24"/>
          <w:szCs w:val="24"/>
        </w:rPr>
      </w:pPr>
    </w:p>
    <w:p w14:paraId="15E0B360" w14:textId="495DC84E" w:rsidR="002E7D52" w:rsidRDefault="006B4F6F" w:rsidP="00EA1332">
      <w:r>
        <w:rPr>
          <w:noProof/>
        </w:rPr>
        <w:drawing>
          <wp:inline distT="0" distB="0" distL="0" distR="0" wp14:anchorId="11454DC8" wp14:editId="41F01345">
            <wp:extent cx="5731510" cy="37852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785235"/>
                    </a:xfrm>
                    <a:prstGeom prst="rect">
                      <a:avLst/>
                    </a:prstGeom>
                    <a:noFill/>
                    <a:ln>
                      <a:noFill/>
                    </a:ln>
                  </pic:spPr>
                </pic:pic>
              </a:graphicData>
            </a:graphic>
          </wp:inline>
        </w:drawing>
      </w:r>
    </w:p>
    <w:p w14:paraId="2DDA254A" w14:textId="24D55044" w:rsidR="006E6F40" w:rsidRDefault="006E6F40" w:rsidP="00EA1332"/>
    <w:p w14:paraId="26750604" w14:textId="1010A160" w:rsidR="006E6F40" w:rsidRDefault="009A0477" w:rsidP="00EA1332">
      <w:r>
        <w:rPr>
          <w:noProof/>
        </w:rPr>
        <w:lastRenderedPageBreak/>
        <w:drawing>
          <wp:inline distT="0" distB="0" distL="0" distR="0" wp14:anchorId="34E7A4FB" wp14:editId="33844173">
            <wp:extent cx="5731510" cy="3752215"/>
            <wp:effectExtent l="0" t="0" r="0" b="0"/>
            <wp:docPr id="19" name="Picture 19"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imeli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752215"/>
                    </a:xfrm>
                    <a:prstGeom prst="rect">
                      <a:avLst/>
                    </a:prstGeom>
                    <a:noFill/>
                    <a:ln>
                      <a:noFill/>
                    </a:ln>
                  </pic:spPr>
                </pic:pic>
              </a:graphicData>
            </a:graphic>
          </wp:inline>
        </w:drawing>
      </w:r>
    </w:p>
    <w:p w14:paraId="690B8FFA" w14:textId="7B9F66AF" w:rsidR="00A200E2" w:rsidRDefault="00A200E2" w:rsidP="00EA1332"/>
    <w:p w14:paraId="5E70580A" w14:textId="16EE65DB" w:rsidR="00A200E2" w:rsidRPr="00A200E2" w:rsidRDefault="00A200E2" w:rsidP="00A200E2">
      <w:pPr>
        <w:rPr>
          <w:noProof/>
        </w:rPr>
      </w:pPr>
      <w:r>
        <w:rPr>
          <w:noProof/>
        </w:rPr>
        <w:drawing>
          <wp:inline distT="0" distB="0" distL="0" distR="0" wp14:anchorId="1F92FFC8" wp14:editId="3366016A">
            <wp:extent cx="4279900" cy="3087858"/>
            <wp:effectExtent l="0" t="0" r="0" b="0"/>
            <wp:docPr id="79" name="Picture 79" descr="A picture containing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Wor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292799" cy="3097164"/>
                    </a:xfrm>
                    <a:prstGeom prst="rect">
                      <a:avLst/>
                    </a:prstGeom>
                  </pic:spPr>
                </pic:pic>
              </a:graphicData>
            </a:graphic>
          </wp:inline>
        </w:drawing>
      </w:r>
    </w:p>
    <w:p w14:paraId="6E15F6A8" w14:textId="3F8B46ED" w:rsidR="00065EA1" w:rsidRDefault="00065EA1" w:rsidP="00EA1332">
      <w:r>
        <w:rPr>
          <w:noProof/>
        </w:rPr>
        <w:lastRenderedPageBreak/>
        <w:drawing>
          <wp:inline distT="0" distB="0" distL="0" distR="0" wp14:anchorId="633DDDED" wp14:editId="08244D7A">
            <wp:extent cx="5731510" cy="275399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753995"/>
                    </a:xfrm>
                    <a:prstGeom prst="rect">
                      <a:avLst/>
                    </a:prstGeom>
                  </pic:spPr>
                </pic:pic>
              </a:graphicData>
            </a:graphic>
          </wp:inline>
        </w:drawing>
      </w:r>
      <w:r>
        <w:rPr>
          <w:noProof/>
        </w:rPr>
        <w:drawing>
          <wp:inline distT="0" distB="0" distL="0" distR="0" wp14:anchorId="2F4BD892" wp14:editId="73BCE878">
            <wp:extent cx="5731510" cy="2820035"/>
            <wp:effectExtent l="0" t="0" r="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20035"/>
                    </a:xfrm>
                    <a:prstGeom prst="rect">
                      <a:avLst/>
                    </a:prstGeom>
                  </pic:spPr>
                </pic:pic>
              </a:graphicData>
            </a:graphic>
          </wp:inline>
        </w:drawing>
      </w:r>
      <w:r>
        <w:rPr>
          <w:noProof/>
        </w:rPr>
        <w:drawing>
          <wp:inline distT="0" distB="0" distL="0" distR="0" wp14:anchorId="6FF01DBB" wp14:editId="312F2D0E">
            <wp:extent cx="5731510" cy="274320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743200"/>
                    </a:xfrm>
                    <a:prstGeom prst="rect">
                      <a:avLst/>
                    </a:prstGeom>
                  </pic:spPr>
                </pic:pic>
              </a:graphicData>
            </a:graphic>
          </wp:inline>
        </w:drawing>
      </w:r>
      <w:r>
        <w:rPr>
          <w:noProof/>
        </w:rPr>
        <w:lastRenderedPageBreak/>
        <w:drawing>
          <wp:inline distT="0" distB="0" distL="0" distR="0" wp14:anchorId="4A12D72E" wp14:editId="79E05211">
            <wp:extent cx="5731510" cy="275717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r>
        <w:rPr>
          <w:noProof/>
        </w:rPr>
        <w:drawing>
          <wp:inline distT="0" distB="0" distL="0" distR="0" wp14:anchorId="3841AD66" wp14:editId="2DB94A2B">
            <wp:extent cx="5731510" cy="2767330"/>
            <wp:effectExtent l="0" t="0" r="0" b="0"/>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67330"/>
                    </a:xfrm>
                    <a:prstGeom prst="rect">
                      <a:avLst/>
                    </a:prstGeom>
                  </pic:spPr>
                </pic:pic>
              </a:graphicData>
            </a:graphic>
          </wp:inline>
        </w:drawing>
      </w:r>
      <w:r>
        <w:rPr>
          <w:noProof/>
        </w:rPr>
        <w:drawing>
          <wp:inline distT="0" distB="0" distL="0" distR="0" wp14:anchorId="580E96B1" wp14:editId="385F0DFE">
            <wp:extent cx="5731510" cy="2720975"/>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20975"/>
                    </a:xfrm>
                    <a:prstGeom prst="rect">
                      <a:avLst/>
                    </a:prstGeom>
                  </pic:spPr>
                </pic:pic>
              </a:graphicData>
            </a:graphic>
          </wp:inline>
        </w:drawing>
      </w:r>
      <w:r>
        <w:rPr>
          <w:noProof/>
        </w:rPr>
        <w:lastRenderedPageBreak/>
        <w:drawing>
          <wp:inline distT="0" distB="0" distL="0" distR="0" wp14:anchorId="5DD1682D" wp14:editId="31A88FDB">
            <wp:extent cx="5731510" cy="26924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92400"/>
                    </a:xfrm>
                    <a:prstGeom prst="rect">
                      <a:avLst/>
                    </a:prstGeom>
                  </pic:spPr>
                </pic:pic>
              </a:graphicData>
            </a:graphic>
          </wp:inline>
        </w:drawing>
      </w:r>
      <w:r>
        <w:rPr>
          <w:noProof/>
        </w:rPr>
        <w:drawing>
          <wp:inline distT="0" distB="0" distL="0" distR="0" wp14:anchorId="2D11EEB0" wp14:editId="2AA3A272">
            <wp:extent cx="5731510" cy="276034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60345"/>
                    </a:xfrm>
                    <a:prstGeom prst="rect">
                      <a:avLst/>
                    </a:prstGeom>
                  </pic:spPr>
                </pic:pic>
              </a:graphicData>
            </a:graphic>
          </wp:inline>
        </w:drawing>
      </w:r>
    </w:p>
    <w:p w14:paraId="5D2CC4E4" w14:textId="753036FB" w:rsidR="00065EA1" w:rsidRDefault="00065EA1" w:rsidP="00EA1332">
      <w:r>
        <w:rPr>
          <w:noProof/>
        </w:rPr>
        <w:drawing>
          <wp:inline distT="0" distB="0" distL="0" distR="0" wp14:anchorId="4B103929" wp14:editId="78B74F32">
            <wp:extent cx="5731128" cy="3179299"/>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79681" cy="3206233"/>
                    </a:xfrm>
                    <a:prstGeom prst="rect">
                      <a:avLst/>
                    </a:prstGeom>
                  </pic:spPr>
                </pic:pic>
              </a:graphicData>
            </a:graphic>
          </wp:inline>
        </w:drawing>
      </w:r>
    </w:p>
    <w:p w14:paraId="55BA280E" w14:textId="7DC72912" w:rsidR="001063CB" w:rsidRDefault="00375F9F" w:rsidP="00EA1332">
      <w:r>
        <w:rPr>
          <w:noProof/>
        </w:rPr>
        <w:lastRenderedPageBreak/>
        <w:drawing>
          <wp:inline distT="0" distB="0" distL="0" distR="0" wp14:anchorId="7716A9C8" wp14:editId="4D3FD4A3">
            <wp:extent cx="2819400" cy="34798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819400" cy="3479800"/>
                    </a:xfrm>
                    <a:prstGeom prst="rect">
                      <a:avLst/>
                    </a:prstGeom>
                  </pic:spPr>
                </pic:pic>
              </a:graphicData>
            </a:graphic>
          </wp:inline>
        </w:drawing>
      </w:r>
      <w:r>
        <w:rPr>
          <w:noProof/>
        </w:rPr>
        <w:drawing>
          <wp:inline distT="0" distB="0" distL="0" distR="0" wp14:anchorId="0F2AE928" wp14:editId="24CD4B5B">
            <wp:extent cx="3835400" cy="4121150"/>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835400" cy="4121150"/>
                    </a:xfrm>
                    <a:prstGeom prst="rect">
                      <a:avLst/>
                    </a:prstGeom>
                  </pic:spPr>
                </pic:pic>
              </a:graphicData>
            </a:graphic>
          </wp:inline>
        </w:drawing>
      </w:r>
      <w:r>
        <w:rPr>
          <w:noProof/>
        </w:rPr>
        <w:lastRenderedPageBreak/>
        <w:drawing>
          <wp:inline distT="0" distB="0" distL="0" distR="0" wp14:anchorId="48BC6C69" wp14:editId="52914377">
            <wp:extent cx="5048250" cy="3425483"/>
            <wp:effectExtent l="0" t="0" r="0" b="0"/>
            <wp:docPr id="69" name="Picture 69"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erson wearing a ha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059363" cy="3433024"/>
                    </a:xfrm>
                    <a:prstGeom prst="rect">
                      <a:avLst/>
                    </a:prstGeom>
                  </pic:spPr>
                </pic:pic>
              </a:graphicData>
            </a:graphic>
          </wp:inline>
        </w:drawing>
      </w:r>
      <w:r>
        <w:rPr>
          <w:noProof/>
        </w:rPr>
        <w:drawing>
          <wp:inline distT="0" distB="0" distL="0" distR="0" wp14:anchorId="5C7F8B9A" wp14:editId="4024B4F5">
            <wp:extent cx="2584450" cy="4514850"/>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584450" cy="4514850"/>
                    </a:xfrm>
                    <a:prstGeom prst="rect">
                      <a:avLst/>
                    </a:prstGeom>
                  </pic:spPr>
                </pic:pic>
              </a:graphicData>
            </a:graphic>
          </wp:inline>
        </w:drawing>
      </w:r>
    </w:p>
    <w:p w14:paraId="3DCE6CAF" w14:textId="48BDD3FA" w:rsidR="001063CB" w:rsidRDefault="001063CB" w:rsidP="00EA1332"/>
    <w:p w14:paraId="3579F7A9" w14:textId="77777777" w:rsidR="00C90C9D" w:rsidRDefault="00C90C9D" w:rsidP="00EA1332"/>
    <w:p w14:paraId="33D44F65" w14:textId="63B88AA3" w:rsidR="001063CB" w:rsidRDefault="00E637F1" w:rsidP="00EA1332">
      <w:r>
        <w:rPr>
          <w:rFonts w:asciiTheme="majorBidi" w:hAnsiTheme="majorBidi" w:cstheme="majorBidi"/>
          <w:b/>
          <w:bCs/>
          <w:sz w:val="28"/>
          <w:szCs w:val="28"/>
          <w:lang w:val="en-US"/>
        </w:rPr>
        <w:lastRenderedPageBreak/>
        <w:t>7</w:t>
      </w:r>
      <w:r w:rsidR="001063CB">
        <w:rPr>
          <w:rFonts w:asciiTheme="majorBidi" w:hAnsiTheme="majorBidi" w:cstheme="majorBidi"/>
          <w:b/>
          <w:bCs/>
          <w:sz w:val="28"/>
          <w:szCs w:val="28"/>
          <w:lang w:val="en-US"/>
        </w:rPr>
        <w:t>.3</w:t>
      </w:r>
      <w:r>
        <w:rPr>
          <w:rFonts w:asciiTheme="majorBidi" w:hAnsiTheme="majorBidi" w:cstheme="majorBidi"/>
          <w:b/>
          <w:bCs/>
          <w:sz w:val="28"/>
          <w:szCs w:val="28"/>
          <w:lang w:val="en-US"/>
        </w:rPr>
        <w:t>.</w:t>
      </w:r>
      <w:r w:rsidR="001063CB">
        <w:rPr>
          <w:rFonts w:asciiTheme="majorBidi" w:hAnsiTheme="majorBidi" w:cstheme="majorBidi"/>
          <w:b/>
          <w:bCs/>
          <w:sz w:val="28"/>
          <w:szCs w:val="28"/>
          <w:lang w:val="en-US"/>
        </w:rPr>
        <w:t xml:space="preserve"> </w:t>
      </w:r>
      <w:r w:rsidR="001063CB" w:rsidRPr="005B3932">
        <w:rPr>
          <w:rFonts w:asciiTheme="majorBidi" w:hAnsiTheme="majorBidi" w:cstheme="majorBidi"/>
          <w:b/>
          <w:bCs/>
          <w:sz w:val="28"/>
          <w:szCs w:val="28"/>
          <w:lang w:val="en-US"/>
        </w:rPr>
        <w:t xml:space="preserve">Attachments for </w:t>
      </w:r>
      <w:r w:rsidR="005E2D63">
        <w:rPr>
          <w:rFonts w:asciiTheme="majorBidi" w:hAnsiTheme="majorBidi" w:cstheme="majorBidi"/>
          <w:b/>
          <w:bCs/>
          <w:sz w:val="28"/>
          <w:szCs w:val="28"/>
          <w:lang w:val="en-US"/>
        </w:rPr>
        <w:t>Exhibit MDX/E5</w:t>
      </w:r>
      <w:r w:rsidR="001063CB" w:rsidRPr="005B3932">
        <w:rPr>
          <w:rFonts w:asciiTheme="majorBidi" w:hAnsiTheme="majorBidi" w:cstheme="majorBidi"/>
          <w:b/>
          <w:bCs/>
          <w:sz w:val="28"/>
          <w:szCs w:val="28"/>
          <w:lang w:val="en-US"/>
        </w:rPr>
        <w:t>:</w:t>
      </w:r>
      <w:r w:rsidR="001063CB">
        <w:rPr>
          <w:rFonts w:asciiTheme="majorBidi" w:hAnsiTheme="majorBidi" w:cstheme="majorBidi"/>
          <w:b/>
          <w:bCs/>
          <w:sz w:val="28"/>
          <w:szCs w:val="28"/>
          <w:lang w:val="en-US"/>
        </w:rPr>
        <w:t xml:space="preserve"> OPERATION 2ND HAND              SMOKE</w:t>
      </w:r>
    </w:p>
    <w:p w14:paraId="3C531385" w14:textId="77777777" w:rsidR="001063CB" w:rsidRPr="001063CB" w:rsidRDefault="001063CB" w:rsidP="001063CB">
      <w:pPr>
        <w:spacing w:after="0" w:line="240" w:lineRule="auto"/>
        <w:rPr>
          <w:rFonts w:asciiTheme="majorBidi" w:hAnsiTheme="majorBidi" w:cstheme="majorBidi"/>
          <w:b/>
          <w:bCs/>
          <w:lang w:val="en-US"/>
        </w:rPr>
      </w:pPr>
      <w:r w:rsidRPr="001063CB">
        <w:rPr>
          <w:rFonts w:asciiTheme="majorBidi" w:hAnsiTheme="majorBidi" w:cstheme="majorBidi"/>
          <w:b/>
          <w:bCs/>
          <w:lang w:val="en-US"/>
        </w:rPr>
        <w:t>Time: 05:56:19 BST</w:t>
      </w:r>
    </w:p>
    <w:p w14:paraId="5A20BAC5" w14:textId="49CEA1E7" w:rsidR="001063CB" w:rsidRDefault="001063CB" w:rsidP="001063CB">
      <w:pPr>
        <w:spacing w:after="0" w:line="240" w:lineRule="auto"/>
        <w:rPr>
          <w:rFonts w:asciiTheme="majorBidi" w:hAnsiTheme="majorBidi" w:cstheme="majorBidi"/>
          <w:b/>
          <w:bCs/>
          <w:lang w:val="en-US"/>
        </w:rPr>
      </w:pPr>
      <w:r w:rsidRPr="001063CB">
        <w:rPr>
          <w:rFonts w:asciiTheme="majorBidi" w:hAnsiTheme="majorBidi" w:cstheme="majorBidi"/>
          <w:b/>
          <w:bCs/>
          <w:lang w:val="en-US"/>
        </w:rPr>
        <w:t>Date: 04/04/2018</w:t>
      </w:r>
    </w:p>
    <w:p w14:paraId="172602D9" w14:textId="2847EFD6" w:rsidR="00AE5AE2" w:rsidRDefault="00AE5AE2" w:rsidP="001063CB">
      <w:pPr>
        <w:spacing w:after="0" w:line="240" w:lineRule="auto"/>
        <w:rPr>
          <w:rFonts w:asciiTheme="majorBidi" w:hAnsiTheme="majorBidi" w:cstheme="majorBidi"/>
          <w:b/>
          <w:bCs/>
          <w:lang w:val="en-US"/>
        </w:rPr>
      </w:pPr>
    </w:p>
    <w:p w14:paraId="6AC8B6A3" w14:textId="5CC2B718" w:rsidR="00AE5AE2" w:rsidRDefault="00AE5AE2" w:rsidP="001063CB">
      <w:pPr>
        <w:spacing w:after="0" w:line="240" w:lineRule="auto"/>
        <w:rPr>
          <w:rFonts w:asciiTheme="majorBidi" w:hAnsiTheme="majorBidi" w:cstheme="majorBidi"/>
          <w:b/>
          <w:bCs/>
          <w:lang w:val="en-US"/>
        </w:rPr>
      </w:pPr>
      <w:r>
        <w:rPr>
          <w:rFonts w:asciiTheme="majorBidi" w:hAnsiTheme="majorBidi" w:cstheme="majorBidi"/>
          <w:b/>
          <w:bCs/>
          <w:noProof/>
          <w:lang w:val="en-US"/>
        </w:rPr>
        <w:drawing>
          <wp:inline distT="0" distB="0" distL="0" distR="0" wp14:anchorId="74332704" wp14:editId="30BA81D7">
            <wp:extent cx="5731510" cy="372872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3728720"/>
                    </a:xfrm>
                    <a:prstGeom prst="rect">
                      <a:avLst/>
                    </a:prstGeom>
                  </pic:spPr>
                </pic:pic>
              </a:graphicData>
            </a:graphic>
          </wp:inline>
        </w:drawing>
      </w:r>
    </w:p>
    <w:p w14:paraId="34F702B0" w14:textId="032EF428" w:rsidR="00AE5AE2" w:rsidRDefault="00AE5AE2" w:rsidP="001063CB">
      <w:pPr>
        <w:spacing w:after="0" w:line="240" w:lineRule="auto"/>
        <w:rPr>
          <w:rFonts w:asciiTheme="majorBidi" w:hAnsiTheme="majorBidi" w:cstheme="majorBidi"/>
          <w:b/>
          <w:bCs/>
          <w:lang w:val="en-US"/>
        </w:rPr>
      </w:pPr>
    </w:p>
    <w:p w14:paraId="3B594A52" w14:textId="124DACE9" w:rsidR="00AE5AE2" w:rsidRDefault="00AE5AE2" w:rsidP="001063CB">
      <w:pPr>
        <w:spacing w:after="0" w:line="240" w:lineRule="auto"/>
        <w:rPr>
          <w:rFonts w:asciiTheme="majorBidi" w:hAnsiTheme="majorBidi" w:cstheme="majorBidi"/>
          <w:lang w:val="en-US"/>
        </w:rPr>
      </w:pPr>
      <w:r>
        <w:rPr>
          <w:noProof/>
        </w:rPr>
        <w:drawing>
          <wp:inline distT="0" distB="0" distL="0" distR="0" wp14:anchorId="034048E3" wp14:editId="0DE34E7B">
            <wp:extent cx="5731510" cy="3223895"/>
            <wp:effectExtent l="0" t="0" r="0" b="0"/>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3223895"/>
                    </a:xfrm>
                    <a:prstGeom prst="rect">
                      <a:avLst/>
                    </a:prstGeom>
                  </pic:spPr>
                </pic:pic>
              </a:graphicData>
            </a:graphic>
          </wp:inline>
        </w:drawing>
      </w:r>
    </w:p>
    <w:p w14:paraId="48EF1E17" w14:textId="18624215" w:rsidR="00AE5AE2" w:rsidRDefault="00AE5AE2" w:rsidP="001063CB">
      <w:pPr>
        <w:spacing w:after="0" w:line="240" w:lineRule="auto"/>
        <w:rPr>
          <w:rFonts w:asciiTheme="majorBidi" w:hAnsiTheme="majorBidi" w:cstheme="majorBidi"/>
          <w:lang w:val="en-US"/>
        </w:rPr>
      </w:pPr>
    </w:p>
    <w:p w14:paraId="0C8DDE6C" w14:textId="399A90F4" w:rsidR="00AE5AE2" w:rsidRDefault="00AE5AE2" w:rsidP="001063CB">
      <w:pPr>
        <w:spacing w:after="0" w:line="240" w:lineRule="auto"/>
        <w:rPr>
          <w:rFonts w:asciiTheme="majorBidi" w:hAnsiTheme="majorBidi" w:cstheme="majorBidi"/>
          <w:lang w:val="en-US"/>
        </w:rPr>
      </w:pPr>
    </w:p>
    <w:p w14:paraId="79B7B18F" w14:textId="1723C1BF" w:rsidR="00AE5AE2" w:rsidRDefault="00AE5AE2" w:rsidP="001063CB">
      <w:pPr>
        <w:spacing w:after="0" w:line="240" w:lineRule="auto"/>
        <w:rPr>
          <w:rFonts w:asciiTheme="majorBidi" w:hAnsiTheme="majorBidi" w:cstheme="majorBidi"/>
          <w:lang w:val="en-US"/>
        </w:rPr>
      </w:pPr>
    </w:p>
    <w:p w14:paraId="51CC8D89" w14:textId="2F5E8FBF" w:rsidR="00AE5AE2" w:rsidRDefault="00AE5AE2" w:rsidP="001063CB">
      <w:pPr>
        <w:spacing w:after="0" w:line="240" w:lineRule="auto"/>
        <w:rPr>
          <w:rFonts w:asciiTheme="majorBidi" w:hAnsiTheme="majorBidi" w:cstheme="majorBidi"/>
          <w:lang w:val="en-US"/>
        </w:rPr>
      </w:pPr>
    </w:p>
    <w:p w14:paraId="59BD5718" w14:textId="4FC32336" w:rsidR="00AE5AE2" w:rsidRDefault="00AE5AE2" w:rsidP="001063CB">
      <w:pPr>
        <w:spacing w:after="0" w:line="240" w:lineRule="auto"/>
        <w:rPr>
          <w:rFonts w:asciiTheme="majorBidi" w:hAnsiTheme="majorBidi" w:cstheme="majorBidi"/>
          <w:lang w:val="en-US"/>
        </w:rPr>
      </w:pPr>
    </w:p>
    <w:p w14:paraId="0C2AB340" w14:textId="5D2B4F8D" w:rsidR="00AE5AE2" w:rsidRDefault="00AE5AE2" w:rsidP="001063CB">
      <w:pPr>
        <w:spacing w:after="0" w:line="240" w:lineRule="auto"/>
        <w:rPr>
          <w:rFonts w:asciiTheme="majorBidi" w:hAnsiTheme="majorBidi" w:cstheme="majorBidi"/>
          <w:lang w:val="en-US"/>
        </w:rPr>
      </w:pPr>
    </w:p>
    <w:p w14:paraId="6197C1FE" w14:textId="15FA0B16" w:rsidR="00AE5AE2" w:rsidRDefault="00AE5AE2" w:rsidP="001063CB">
      <w:pPr>
        <w:spacing w:after="0" w:line="240" w:lineRule="auto"/>
        <w:rPr>
          <w:rFonts w:asciiTheme="majorBidi" w:hAnsiTheme="majorBidi" w:cstheme="majorBidi"/>
          <w:lang w:val="en-US"/>
        </w:rPr>
      </w:pPr>
    </w:p>
    <w:p w14:paraId="34880E5B" w14:textId="629B77D9" w:rsidR="00AE5AE2" w:rsidRDefault="00AE5AE2" w:rsidP="001063CB">
      <w:pPr>
        <w:spacing w:after="0" w:line="240" w:lineRule="auto"/>
        <w:rPr>
          <w:rFonts w:asciiTheme="majorBidi" w:hAnsiTheme="majorBidi" w:cstheme="majorBidi"/>
          <w:lang w:val="en-US"/>
        </w:rPr>
      </w:pPr>
    </w:p>
    <w:p w14:paraId="0151A1EB" w14:textId="33BD5EEE" w:rsidR="00AE5AE2" w:rsidRDefault="00AE5AE2" w:rsidP="001063CB">
      <w:pPr>
        <w:spacing w:after="0" w:line="240" w:lineRule="auto"/>
        <w:rPr>
          <w:rFonts w:asciiTheme="majorBidi" w:hAnsiTheme="majorBidi" w:cstheme="majorBidi"/>
          <w:lang w:val="en-US"/>
        </w:rPr>
      </w:pPr>
    </w:p>
    <w:p w14:paraId="02EFB0E6" w14:textId="40621DC4" w:rsidR="00AE5AE2" w:rsidRDefault="00AE5AE2" w:rsidP="001063CB">
      <w:pPr>
        <w:spacing w:after="0" w:line="240" w:lineRule="auto"/>
        <w:rPr>
          <w:rFonts w:asciiTheme="majorBidi" w:hAnsiTheme="majorBidi" w:cstheme="majorBidi"/>
          <w:lang w:val="en-US"/>
        </w:rPr>
      </w:pPr>
    </w:p>
    <w:p w14:paraId="0F1CBEDD" w14:textId="5CD2DE21" w:rsidR="00AE5AE2" w:rsidRDefault="00AE5AE2" w:rsidP="001063CB">
      <w:pPr>
        <w:spacing w:after="0" w:line="240" w:lineRule="auto"/>
        <w:rPr>
          <w:rFonts w:asciiTheme="majorBidi" w:hAnsiTheme="majorBidi" w:cstheme="majorBidi"/>
          <w:lang w:val="en-US"/>
        </w:rPr>
      </w:pPr>
    </w:p>
    <w:p w14:paraId="20A07A85" w14:textId="16C0706B" w:rsidR="00AE5AE2" w:rsidRPr="00AE5AE2" w:rsidRDefault="00AE5AE2" w:rsidP="001063CB">
      <w:pPr>
        <w:spacing w:after="0" w:line="240" w:lineRule="auto"/>
        <w:rPr>
          <w:rFonts w:asciiTheme="majorBidi" w:hAnsiTheme="majorBidi" w:cstheme="majorBidi"/>
          <w:lang w:val="en-US"/>
        </w:rPr>
      </w:pPr>
      <w:r>
        <w:rPr>
          <w:noProof/>
        </w:rPr>
        <w:drawing>
          <wp:inline distT="0" distB="0" distL="0" distR="0" wp14:anchorId="6FA56B5F" wp14:editId="2249151B">
            <wp:extent cx="5731510" cy="3223895"/>
            <wp:effectExtent l="0" t="0" r="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3223895"/>
                    </a:xfrm>
                    <a:prstGeom prst="rect">
                      <a:avLst/>
                    </a:prstGeom>
                  </pic:spPr>
                </pic:pic>
              </a:graphicData>
            </a:graphic>
          </wp:inline>
        </w:drawing>
      </w:r>
    </w:p>
    <w:p w14:paraId="572EDFF8" w14:textId="68BB817A" w:rsidR="001063CB" w:rsidRDefault="001063CB" w:rsidP="00EA1332"/>
    <w:p w14:paraId="7C6308E6" w14:textId="4C3F50A8" w:rsidR="00AE5AE2" w:rsidRDefault="00AE5AE2" w:rsidP="00EA1332">
      <w:r>
        <w:rPr>
          <w:noProof/>
        </w:rPr>
        <w:drawing>
          <wp:inline distT="0" distB="0" distL="0" distR="0" wp14:anchorId="5086CFDE" wp14:editId="1F5C976E">
            <wp:extent cx="5731510" cy="3223895"/>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3223895"/>
                    </a:xfrm>
                    <a:prstGeom prst="rect">
                      <a:avLst/>
                    </a:prstGeom>
                  </pic:spPr>
                </pic:pic>
              </a:graphicData>
            </a:graphic>
          </wp:inline>
        </w:drawing>
      </w:r>
    </w:p>
    <w:p w14:paraId="340621A9" w14:textId="6A46280F" w:rsidR="00AE5AE2" w:rsidRDefault="00AE5AE2" w:rsidP="00EA1332"/>
    <w:p w14:paraId="207BB539" w14:textId="44E40327" w:rsidR="00AE5AE2" w:rsidRDefault="00AE5AE2" w:rsidP="00EA1332"/>
    <w:p w14:paraId="7A59D8E3" w14:textId="63E287FB" w:rsidR="00AE5AE2" w:rsidRDefault="00AE5AE2" w:rsidP="00EA1332"/>
    <w:p w14:paraId="04878A6B" w14:textId="5ED5E35E" w:rsidR="00AE5AE2" w:rsidRDefault="00AE5AE2" w:rsidP="00EA1332"/>
    <w:p w14:paraId="4E806557" w14:textId="2EBC8C6E" w:rsidR="00AE5AE2" w:rsidRDefault="00AE5AE2" w:rsidP="00EA1332"/>
    <w:p w14:paraId="33B3238E" w14:textId="7A67D6D9" w:rsidR="00AE5AE2" w:rsidRDefault="00AE5AE2" w:rsidP="00EA1332"/>
    <w:p w14:paraId="7CAA41FB" w14:textId="71ACED2D" w:rsidR="00AE5AE2" w:rsidRDefault="00AE5AE2" w:rsidP="00EA1332">
      <w:r>
        <w:rPr>
          <w:noProof/>
        </w:rPr>
        <w:drawing>
          <wp:inline distT="0" distB="0" distL="0" distR="0" wp14:anchorId="6FDC28B6" wp14:editId="13894399">
            <wp:extent cx="5731510" cy="3223895"/>
            <wp:effectExtent l="0" t="0" r="0" b="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731510" cy="3223895"/>
                    </a:xfrm>
                    <a:prstGeom prst="rect">
                      <a:avLst/>
                    </a:prstGeom>
                  </pic:spPr>
                </pic:pic>
              </a:graphicData>
            </a:graphic>
          </wp:inline>
        </w:drawing>
      </w:r>
    </w:p>
    <w:p w14:paraId="1213DBD3" w14:textId="1EE4E686" w:rsidR="0059198D" w:rsidRDefault="0059198D" w:rsidP="00EA1332"/>
    <w:p w14:paraId="4E6C7759" w14:textId="75A4DBBD" w:rsidR="0059198D" w:rsidRDefault="0059198D" w:rsidP="00EA1332">
      <w:r>
        <w:rPr>
          <w:noProof/>
        </w:rPr>
        <w:drawing>
          <wp:inline distT="0" distB="0" distL="0" distR="0" wp14:anchorId="60BC08DA" wp14:editId="1CE0C2FB">
            <wp:extent cx="5731510" cy="3223895"/>
            <wp:effectExtent l="0" t="0" r="0" b="0"/>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731510" cy="3223895"/>
                    </a:xfrm>
                    <a:prstGeom prst="rect">
                      <a:avLst/>
                    </a:prstGeom>
                  </pic:spPr>
                </pic:pic>
              </a:graphicData>
            </a:graphic>
          </wp:inline>
        </w:drawing>
      </w:r>
    </w:p>
    <w:p w14:paraId="508EE994" w14:textId="15A3BFCA" w:rsidR="0059198D" w:rsidRDefault="0059198D" w:rsidP="00EA1332"/>
    <w:p w14:paraId="375619E7" w14:textId="7D2C7EAB" w:rsidR="00C90C9D" w:rsidRDefault="0059198D" w:rsidP="00EA1332">
      <w:r>
        <w:rPr>
          <w:noProof/>
        </w:rPr>
        <w:lastRenderedPageBreak/>
        <w:drawing>
          <wp:inline distT="0" distB="0" distL="0" distR="0" wp14:anchorId="2994A821" wp14:editId="1149C87C">
            <wp:extent cx="5731510" cy="3223895"/>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5731510" cy="3223895"/>
                    </a:xfrm>
                    <a:prstGeom prst="rect">
                      <a:avLst/>
                    </a:prstGeom>
                  </pic:spPr>
                </pic:pic>
              </a:graphicData>
            </a:graphic>
          </wp:inline>
        </w:drawing>
      </w:r>
    </w:p>
    <w:p w14:paraId="19BE93B8" w14:textId="01ECA1D5" w:rsidR="00A13A1F" w:rsidRDefault="00A13A1F" w:rsidP="00EA1332">
      <w:r>
        <w:rPr>
          <w:noProof/>
        </w:rPr>
        <w:lastRenderedPageBreak/>
        <w:drawing>
          <wp:inline distT="0" distB="0" distL="0" distR="0" wp14:anchorId="62606DA2" wp14:editId="4DA616C6">
            <wp:extent cx="5731510" cy="364871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3648710"/>
                    </a:xfrm>
                    <a:prstGeom prst="rect">
                      <a:avLst/>
                    </a:prstGeom>
                  </pic:spPr>
                </pic:pic>
              </a:graphicData>
            </a:graphic>
          </wp:inline>
        </w:drawing>
      </w:r>
      <w:r>
        <w:rPr>
          <w:noProof/>
        </w:rPr>
        <w:drawing>
          <wp:inline distT="0" distB="0" distL="0" distR="0" wp14:anchorId="783E1E44" wp14:editId="77C4923A">
            <wp:extent cx="5731510" cy="366141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3661410"/>
                    </a:xfrm>
                    <a:prstGeom prst="rect">
                      <a:avLst/>
                    </a:prstGeom>
                  </pic:spPr>
                </pic:pic>
              </a:graphicData>
            </a:graphic>
          </wp:inline>
        </w:drawing>
      </w:r>
      <w:r>
        <w:rPr>
          <w:noProof/>
        </w:rPr>
        <w:lastRenderedPageBreak/>
        <w:drawing>
          <wp:inline distT="0" distB="0" distL="0" distR="0" wp14:anchorId="6D680DF8" wp14:editId="4B2AB547">
            <wp:extent cx="5731510" cy="365442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3654425"/>
                    </a:xfrm>
                    <a:prstGeom prst="rect">
                      <a:avLst/>
                    </a:prstGeom>
                  </pic:spPr>
                </pic:pic>
              </a:graphicData>
            </a:graphic>
          </wp:inline>
        </w:drawing>
      </w:r>
      <w:r>
        <w:rPr>
          <w:noProof/>
        </w:rPr>
        <w:drawing>
          <wp:inline distT="0" distB="0" distL="0" distR="0" wp14:anchorId="6B1F5EC9" wp14:editId="40794886">
            <wp:extent cx="5731510" cy="363601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3636010"/>
                    </a:xfrm>
                    <a:prstGeom prst="rect">
                      <a:avLst/>
                    </a:prstGeom>
                  </pic:spPr>
                </pic:pic>
              </a:graphicData>
            </a:graphic>
          </wp:inline>
        </w:drawing>
      </w:r>
      <w:r>
        <w:rPr>
          <w:noProof/>
        </w:rPr>
        <w:lastRenderedPageBreak/>
        <w:drawing>
          <wp:inline distT="0" distB="0" distL="0" distR="0" wp14:anchorId="67680ECB" wp14:editId="07E00D75">
            <wp:extent cx="5731510" cy="3625850"/>
            <wp:effectExtent l="0" t="0" r="0" b="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3625850"/>
                    </a:xfrm>
                    <a:prstGeom prst="rect">
                      <a:avLst/>
                    </a:prstGeom>
                  </pic:spPr>
                </pic:pic>
              </a:graphicData>
            </a:graphic>
          </wp:inline>
        </w:drawing>
      </w:r>
      <w:r>
        <w:rPr>
          <w:noProof/>
        </w:rPr>
        <w:drawing>
          <wp:inline distT="0" distB="0" distL="0" distR="0" wp14:anchorId="31D53F32" wp14:editId="3970EDA3">
            <wp:extent cx="5731510" cy="3635375"/>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3635375"/>
                    </a:xfrm>
                    <a:prstGeom prst="rect">
                      <a:avLst/>
                    </a:prstGeom>
                  </pic:spPr>
                </pic:pic>
              </a:graphicData>
            </a:graphic>
          </wp:inline>
        </w:drawing>
      </w:r>
      <w:r>
        <w:rPr>
          <w:noProof/>
        </w:rPr>
        <w:lastRenderedPageBreak/>
        <w:drawing>
          <wp:inline distT="0" distB="0" distL="0" distR="0" wp14:anchorId="3BCF9A41" wp14:editId="618F178A">
            <wp:extent cx="5731510" cy="3662045"/>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662045"/>
                    </a:xfrm>
                    <a:prstGeom prst="rect">
                      <a:avLst/>
                    </a:prstGeom>
                  </pic:spPr>
                </pic:pic>
              </a:graphicData>
            </a:graphic>
          </wp:inline>
        </w:drawing>
      </w:r>
    </w:p>
    <w:p w14:paraId="6E091136" w14:textId="2F045877" w:rsidR="00A13A1F" w:rsidRDefault="00A13A1F" w:rsidP="00EA1332"/>
    <w:p w14:paraId="54C287E6" w14:textId="77777777" w:rsidR="00C90C9D" w:rsidRDefault="00C90C9D" w:rsidP="00EA1332"/>
    <w:p w14:paraId="7E833CF9" w14:textId="22AF5E1A" w:rsidR="00A13A1F" w:rsidRPr="00E637F1" w:rsidRDefault="00E637F1" w:rsidP="00E637F1">
      <w:pPr>
        <w:rPr>
          <w:rFonts w:asciiTheme="majorBidi" w:hAnsiTheme="majorBidi" w:cstheme="majorBidi"/>
          <w:lang w:val="en-US"/>
        </w:rPr>
      </w:pPr>
      <w:r>
        <w:rPr>
          <w:rFonts w:asciiTheme="majorBidi" w:hAnsiTheme="majorBidi" w:cstheme="majorBidi"/>
          <w:b/>
          <w:bCs/>
          <w:sz w:val="28"/>
          <w:szCs w:val="28"/>
          <w:lang w:val="en-US"/>
        </w:rPr>
        <w:t>7.4.</w:t>
      </w:r>
      <w:r w:rsidR="00A13A1F" w:rsidRPr="00E637F1">
        <w:rPr>
          <w:rFonts w:asciiTheme="majorBidi" w:hAnsiTheme="majorBidi" w:cstheme="majorBidi"/>
          <w:b/>
          <w:bCs/>
          <w:sz w:val="28"/>
          <w:szCs w:val="28"/>
          <w:lang w:val="en-US"/>
        </w:rPr>
        <w:t xml:space="preserve"> Attachments </w:t>
      </w:r>
      <w:r w:rsidR="00E62D19" w:rsidRPr="00E637F1">
        <w:rPr>
          <w:rFonts w:asciiTheme="majorBidi" w:hAnsiTheme="majorBidi" w:cstheme="majorBidi"/>
          <w:b/>
          <w:bCs/>
          <w:sz w:val="28"/>
          <w:szCs w:val="28"/>
          <w:lang w:val="en-US"/>
        </w:rPr>
        <w:t>for:</w:t>
      </w:r>
      <w:r w:rsidR="00A13A1F" w:rsidRPr="00E637F1">
        <w:rPr>
          <w:rFonts w:asciiTheme="majorBidi" w:hAnsiTheme="majorBidi" w:cstheme="majorBidi"/>
          <w:b/>
          <w:bCs/>
          <w:sz w:val="28"/>
          <w:szCs w:val="28"/>
          <w:lang w:val="en-US"/>
        </w:rPr>
        <w:t xml:space="preserve"> </w:t>
      </w:r>
      <w:r w:rsidR="00A13A1F" w:rsidRPr="00E637F1">
        <w:rPr>
          <w:rFonts w:asciiTheme="majorBidi" w:hAnsiTheme="majorBidi" w:cstheme="majorBidi"/>
          <w:b/>
          <w:bCs/>
          <w:lang w:val="en-US"/>
        </w:rPr>
        <w:t>CLOUDY THOUGHTS (4</w:t>
      </w:r>
      <w:r w:rsidR="00A13A1F" w:rsidRPr="00E637F1">
        <w:rPr>
          <w:rFonts w:asciiTheme="majorBidi" w:hAnsiTheme="majorBidi" w:cstheme="majorBidi"/>
          <w:b/>
          <w:bCs/>
          <w:vertAlign w:val="superscript"/>
          <w:lang w:val="en-US"/>
        </w:rPr>
        <w:t>TH</w:t>
      </w:r>
      <w:r w:rsidR="00A13A1F" w:rsidRPr="00E637F1">
        <w:rPr>
          <w:rFonts w:asciiTheme="majorBidi" w:hAnsiTheme="majorBidi" w:cstheme="majorBidi"/>
          <w:b/>
          <w:bCs/>
          <w:lang w:val="en-US"/>
        </w:rPr>
        <w:t>)</w:t>
      </w:r>
      <w:r w:rsidR="00A13A1F" w:rsidRPr="00E637F1">
        <w:rPr>
          <w:rFonts w:asciiTheme="majorBidi" w:hAnsiTheme="majorBidi" w:cstheme="majorBidi"/>
          <w:lang w:val="en-US"/>
        </w:rPr>
        <w:t xml:space="preserve"> </w:t>
      </w:r>
    </w:p>
    <w:p w14:paraId="3FF48A89" w14:textId="77777777" w:rsidR="00EC4152" w:rsidRPr="00EC4152" w:rsidRDefault="00EC4152" w:rsidP="00EC4152">
      <w:pPr>
        <w:pStyle w:val="ListParagraph"/>
        <w:spacing w:after="0" w:line="240" w:lineRule="auto"/>
        <w:ind w:left="360"/>
        <w:rPr>
          <w:rFonts w:asciiTheme="majorBidi" w:hAnsiTheme="majorBidi" w:cstheme="majorBidi"/>
          <w:b/>
          <w:bCs/>
          <w:lang w:val="en-US"/>
        </w:rPr>
      </w:pPr>
      <w:r w:rsidRPr="00EC4152">
        <w:rPr>
          <w:rFonts w:asciiTheme="majorBidi" w:hAnsiTheme="majorBidi" w:cstheme="majorBidi"/>
          <w:b/>
          <w:bCs/>
          <w:lang w:val="en-US"/>
        </w:rPr>
        <w:t>Time: 03:39:29 BST</w:t>
      </w:r>
    </w:p>
    <w:p w14:paraId="2373894E" w14:textId="77777777" w:rsidR="00EC4152" w:rsidRPr="00EC4152" w:rsidRDefault="00EC4152" w:rsidP="00EC4152">
      <w:pPr>
        <w:pStyle w:val="ListParagraph"/>
        <w:spacing w:after="0" w:line="240" w:lineRule="auto"/>
        <w:ind w:left="360"/>
        <w:rPr>
          <w:rFonts w:asciiTheme="majorBidi" w:hAnsiTheme="majorBidi" w:cstheme="majorBidi"/>
          <w:b/>
          <w:bCs/>
          <w:lang w:val="en-US"/>
        </w:rPr>
      </w:pPr>
      <w:r w:rsidRPr="00EC4152">
        <w:rPr>
          <w:rFonts w:asciiTheme="majorBidi" w:hAnsiTheme="majorBidi" w:cstheme="majorBidi"/>
          <w:b/>
          <w:bCs/>
          <w:lang w:val="en-US"/>
        </w:rPr>
        <w:t>Date: 05/04/2018</w:t>
      </w:r>
    </w:p>
    <w:p w14:paraId="056C9F8F" w14:textId="5AC2F5A4" w:rsidR="00A13A1F" w:rsidRDefault="00A13A1F" w:rsidP="00A13A1F">
      <w:pPr>
        <w:spacing w:after="0" w:line="240" w:lineRule="auto"/>
        <w:rPr>
          <w:rFonts w:asciiTheme="majorBidi" w:hAnsiTheme="majorBidi" w:cstheme="majorBidi"/>
          <w:b/>
          <w:bCs/>
          <w:lang w:val="en-US"/>
        </w:rPr>
      </w:pPr>
    </w:p>
    <w:p w14:paraId="04568101" w14:textId="07C21B95" w:rsidR="0081697F" w:rsidRDefault="0081697F" w:rsidP="00A13A1F">
      <w:pPr>
        <w:spacing w:after="0" w:line="240" w:lineRule="auto"/>
        <w:rPr>
          <w:rFonts w:asciiTheme="majorBidi" w:hAnsiTheme="majorBidi" w:cstheme="majorBidi"/>
          <w:b/>
          <w:bCs/>
          <w:lang w:val="en-US"/>
        </w:rPr>
      </w:pPr>
      <w:r>
        <w:rPr>
          <w:noProof/>
        </w:rPr>
        <w:drawing>
          <wp:inline distT="0" distB="0" distL="0" distR="0" wp14:anchorId="3CA8DCE6" wp14:editId="47D298E8">
            <wp:extent cx="5731510" cy="3241040"/>
            <wp:effectExtent l="0" t="0" r="0" b="0"/>
            <wp:docPr id="66" name="Picture 6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Word&#10;&#10;Description automatically generated"/>
                    <pic:cNvPicPr/>
                  </pic:nvPicPr>
                  <pic:blipFill>
                    <a:blip r:embed="rId60"/>
                    <a:stretch>
                      <a:fillRect/>
                    </a:stretch>
                  </pic:blipFill>
                  <pic:spPr>
                    <a:xfrm>
                      <a:off x="0" y="0"/>
                      <a:ext cx="5731510" cy="3241040"/>
                    </a:xfrm>
                    <a:prstGeom prst="rect">
                      <a:avLst/>
                    </a:prstGeom>
                  </pic:spPr>
                </pic:pic>
              </a:graphicData>
            </a:graphic>
          </wp:inline>
        </w:drawing>
      </w:r>
    </w:p>
    <w:p w14:paraId="58E2756D" w14:textId="02F7D643" w:rsidR="00A13A1F" w:rsidRDefault="00A13A1F" w:rsidP="00EA1332"/>
    <w:p w14:paraId="78E37BD0" w14:textId="733E523B" w:rsidR="008E53B1" w:rsidRDefault="008E53B1" w:rsidP="00EA1332">
      <w:r>
        <w:rPr>
          <w:noProof/>
        </w:rPr>
        <w:lastRenderedPageBreak/>
        <w:drawing>
          <wp:inline distT="0" distB="0" distL="0" distR="0" wp14:anchorId="7453E7D5" wp14:editId="6544D952">
            <wp:extent cx="5731510" cy="3715385"/>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3715385"/>
                    </a:xfrm>
                    <a:prstGeom prst="rect">
                      <a:avLst/>
                    </a:prstGeom>
                  </pic:spPr>
                </pic:pic>
              </a:graphicData>
            </a:graphic>
          </wp:inline>
        </w:drawing>
      </w:r>
      <w:r>
        <w:rPr>
          <w:noProof/>
        </w:rPr>
        <w:drawing>
          <wp:inline distT="0" distB="0" distL="0" distR="0" wp14:anchorId="03779CB0" wp14:editId="1D521B19">
            <wp:extent cx="5731510" cy="3822700"/>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3822700"/>
                    </a:xfrm>
                    <a:prstGeom prst="rect">
                      <a:avLst/>
                    </a:prstGeom>
                  </pic:spPr>
                </pic:pic>
              </a:graphicData>
            </a:graphic>
          </wp:inline>
        </w:drawing>
      </w:r>
      <w:r>
        <w:rPr>
          <w:noProof/>
        </w:rPr>
        <w:lastRenderedPageBreak/>
        <w:drawing>
          <wp:inline distT="0" distB="0" distL="0" distR="0" wp14:anchorId="25D71F16" wp14:editId="2BB1EC12">
            <wp:extent cx="5731510" cy="3810000"/>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3810000"/>
                    </a:xfrm>
                    <a:prstGeom prst="rect">
                      <a:avLst/>
                    </a:prstGeom>
                  </pic:spPr>
                </pic:pic>
              </a:graphicData>
            </a:graphic>
          </wp:inline>
        </w:drawing>
      </w:r>
      <w:r>
        <w:rPr>
          <w:noProof/>
        </w:rPr>
        <w:drawing>
          <wp:inline distT="0" distB="0" distL="0" distR="0" wp14:anchorId="1D790F2C" wp14:editId="58D7FC17">
            <wp:extent cx="5731510" cy="3892550"/>
            <wp:effectExtent l="0" t="0" r="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3892550"/>
                    </a:xfrm>
                    <a:prstGeom prst="rect">
                      <a:avLst/>
                    </a:prstGeom>
                  </pic:spPr>
                </pic:pic>
              </a:graphicData>
            </a:graphic>
          </wp:inline>
        </w:drawing>
      </w:r>
      <w:r>
        <w:rPr>
          <w:noProof/>
        </w:rPr>
        <w:lastRenderedPageBreak/>
        <w:drawing>
          <wp:inline distT="0" distB="0" distL="0" distR="0" wp14:anchorId="1295CCB2" wp14:editId="70EEEEBF">
            <wp:extent cx="5731510" cy="3742055"/>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3742055"/>
                    </a:xfrm>
                    <a:prstGeom prst="rect">
                      <a:avLst/>
                    </a:prstGeom>
                  </pic:spPr>
                </pic:pic>
              </a:graphicData>
            </a:graphic>
          </wp:inline>
        </w:drawing>
      </w:r>
      <w:r>
        <w:rPr>
          <w:noProof/>
        </w:rPr>
        <w:drawing>
          <wp:inline distT="0" distB="0" distL="0" distR="0" wp14:anchorId="55A117E3" wp14:editId="7DCF1ABD">
            <wp:extent cx="5731510" cy="3805555"/>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3805555"/>
                    </a:xfrm>
                    <a:prstGeom prst="rect">
                      <a:avLst/>
                    </a:prstGeom>
                  </pic:spPr>
                </pic:pic>
              </a:graphicData>
            </a:graphic>
          </wp:inline>
        </w:drawing>
      </w:r>
    </w:p>
    <w:p w14:paraId="38E59E1D" w14:textId="1B470242" w:rsidR="007E46DA" w:rsidRDefault="007E46DA" w:rsidP="00EA1332"/>
    <w:p w14:paraId="0E2E4F6F" w14:textId="241218DD" w:rsidR="007E46DA" w:rsidRDefault="007E46DA" w:rsidP="00EA1332">
      <w:r>
        <w:rPr>
          <w:noProof/>
        </w:rPr>
        <w:lastRenderedPageBreak/>
        <w:drawing>
          <wp:inline distT="0" distB="0" distL="0" distR="0" wp14:anchorId="0646FD65" wp14:editId="27B40BE1">
            <wp:extent cx="5731510" cy="2673985"/>
            <wp:effectExtent l="0" t="0" r="0" b="0"/>
            <wp:docPr id="78" name="Picture 7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Word&#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673985"/>
                    </a:xfrm>
                    <a:prstGeom prst="rect">
                      <a:avLst/>
                    </a:prstGeom>
                  </pic:spPr>
                </pic:pic>
              </a:graphicData>
            </a:graphic>
          </wp:inline>
        </w:drawing>
      </w:r>
    </w:p>
    <w:p w14:paraId="65508B8F" w14:textId="5E06CC68" w:rsidR="00AE48A0" w:rsidRDefault="00AE48A0" w:rsidP="00EA1332"/>
    <w:p w14:paraId="58992080" w14:textId="24FCF5C0" w:rsidR="00EB2987" w:rsidRDefault="00E637F1" w:rsidP="00AE48A0">
      <w:pPr>
        <w:spacing w:before="240"/>
        <w:jc w:val="both"/>
        <w:rPr>
          <w:b/>
          <w:color w:val="000000" w:themeColor="text1"/>
          <w:sz w:val="28"/>
          <w:szCs w:val="28"/>
        </w:rPr>
      </w:pPr>
      <w:r>
        <w:rPr>
          <w:b/>
          <w:color w:val="000000" w:themeColor="text1"/>
          <w:sz w:val="28"/>
          <w:szCs w:val="28"/>
        </w:rPr>
        <w:t xml:space="preserve">7.5. </w:t>
      </w:r>
      <w:r w:rsidR="00EB2987">
        <w:rPr>
          <w:b/>
          <w:color w:val="000000" w:themeColor="text1"/>
          <w:sz w:val="28"/>
          <w:szCs w:val="28"/>
        </w:rPr>
        <w:t>OTHER EXHIBITS ATTACHEMENT</w:t>
      </w:r>
    </w:p>
    <w:p w14:paraId="655A3812" w14:textId="5125E534" w:rsidR="00EB2987" w:rsidRDefault="00EB2987" w:rsidP="00AE48A0">
      <w:pPr>
        <w:spacing w:before="240"/>
        <w:jc w:val="both"/>
        <w:rPr>
          <w:b/>
          <w:color w:val="000000" w:themeColor="text1"/>
          <w:sz w:val="28"/>
          <w:szCs w:val="28"/>
        </w:rPr>
      </w:pPr>
    </w:p>
    <w:p w14:paraId="35D6CD7D" w14:textId="16D6E803" w:rsidR="00EB2987" w:rsidRDefault="00EB2987" w:rsidP="00AE48A0">
      <w:pPr>
        <w:spacing w:before="240"/>
        <w:jc w:val="both"/>
        <w:rPr>
          <w:b/>
          <w:color w:val="000000" w:themeColor="text1"/>
          <w:sz w:val="28"/>
          <w:szCs w:val="28"/>
        </w:rPr>
      </w:pPr>
      <w:r>
        <w:rPr>
          <w:noProof/>
        </w:rPr>
        <w:drawing>
          <wp:inline distT="0" distB="0" distL="0" distR="0" wp14:anchorId="4D8F7981" wp14:editId="0F5ECA59">
            <wp:extent cx="5731510" cy="3858260"/>
            <wp:effectExtent l="0" t="0" r="0" b="0"/>
            <wp:docPr id="3" name="Picture 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ord&#10;&#10;Description automatically generated"/>
                    <pic:cNvPicPr/>
                  </pic:nvPicPr>
                  <pic:blipFill>
                    <a:blip r:embed="rId68"/>
                    <a:stretch>
                      <a:fillRect/>
                    </a:stretch>
                  </pic:blipFill>
                  <pic:spPr>
                    <a:xfrm>
                      <a:off x="0" y="0"/>
                      <a:ext cx="5731510" cy="3858260"/>
                    </a:xfrm>
                    <a:prstGeom prst="rect">
                      <a:avLst/>
                    </a:prstGeom>
                  </pic:spPr>
                </pic:pic>
              </a:graphicData>
            </a:graphic>
          </wp:inline>
        </w:drawing>
      </w:r>
    </w:p>
    <w:p w14:paraId="33C6E347" w14:textId="77777777" w:rsidR="00EB2987" w:rsidRDefault="00EB2987" w:rsidP="00AE48A0">
      <w:pPr>
        <w:spacing w:before="240"/>
        <w:jc w:val="both"/>
        <w:rPr>
          <w:b/>
          <w:color w:val="000000" w:themeColor="text1"/>
          <w:sz w:val="28"/>
          <w:szCs w:val="28"/>
        </w:rPr>
      </w:pPr>
    </w:p>
    <w:p w14:paraId="48E97D4D" w14:textId="77777777" w:rsidR="00EB2987" w:rsidRDefault="00EB2987" w:rsidP="00AE48A0">
      <w:pPr>
        <w:spacing w:before="240"/>
        <w:jc w:val="both"/>
        <w:rPr>
          <w:b/>
          <w:color w:val="000000" w:themeColor="text1"/>
          <w:sz w:val="28"/>
          <w:szCs w:val="28"/>
        </w:rPr>
      </w:pPr>
    </w:p>
    <w:p w14:paraId="7339B18B" w14:textId="38DB2497" w:rsidR="00EB2987" w:rsidRDefault="00C42BCC" w:rsidP="00AE48A0">
      <w:pPr>
        <w:spacing w:before="240"/>
        <w:jc w:val="both"/>
        <w:rPr>
          <w:b/>
          <w:color w:val="000000" w:themeColor="text1"/>
          <w:sz w:val="28"/>
          <w:szCs w:val="28"/>
        </w:rPr>
      </w:pPr>
      <w:r>
        <w:rPr>
          <w:b/>
          <w:color w:val="000000" w:themeColor="text1"/>
          <w:sz w:val="28"/>
          <w:szCs w:val="28"/>
        </w:rPr>
        <w:lastRenderedPageBreak/>
        <w:t xml:space="preserve">7.6 </w:t>
      </w:r>
      <w:r>
        <w:rPr>
          <w:b/>
          <w:color w:val="000000" w:themeColor="text1"/>
          <w:sz w:val="28"/>
          <w:szCs w:val="28"/>
        </w:rPr>
        <w:tab/>
        <w:t xml:space="preserve">Contemporaneous </w:t>
      </w:r>
      <w:r w:rsidR="00926FEC">
        <w:rPr>
          <w:b/>
          <w:color w:val="000000" w:themeColor="text1"/>
          <w:sz w:val="28"/>
          <w:szCs w:val="28"/>
        </w:rPr>
        <w:t xml:space="preserve">Notes </w:t>
      </w:r>
      <w:r w:rsidR="0065172B">
        <w:rPr>
          <w:b/>
          <w:color w:val="000000" w:themeColor="text1"/>
          <w:sz w:val="28"/>
          <w:szCs w:val="28"/>
        </w:rPr>
        <w:t>–</w:t>
      </w:r>
      <w:r w:rsidR="00687A9A">
        <w:rPr>
          <w:b/>
          <w:color w:val="000000" w:themeColor="text1"/>
          <w:sz w:val="28"/>
          <w:szCs w:val="28"/>
        </w:rPr>
        <w:t xml:space="preserve"> </w:t>
      </w:r>
      <w:r w:rsidR="0065172B">
        <w:rPr>
          <w:b/>
          <w:color w:val="000000" w:themeColor="text1"/>
          <w:sz w:val="28"/>
          <w:szCs w:val="28"/>
        </w:rPr>
        <w:t xml:space="preserve">EXHIBIT </w:t>
      </w:r>
      <w:r w:rsidR="0065172B" w:rsidRPr="00080BE5">
        <w:rPr>
          <w:rFonts w:cstheme="minorHAnsi"/>
          <w:b/>
          <w:bCs/>
          <w:sz w:val="28"/>
          <w:szCs w:val="28"/>
        </w:rPr>
        <w:t>MDX</w:t>
      </w:r>
      <w:r w:rsidR="0065172B">
        <w:rPr>
          <w:rFonts w:cstheme="minorHAnsi"/>
          <w:b/>
          <w:bCs/>
          <w:sz w:val="28"/>
          <w:szCs w:val="28"/>
        </w:rPr>
        <w:t>/</w:t>
      </w:r>
      <w:r w:rsidR="0065172B" w:rsidRPr="00080BE5">
        <w:rPr>
          <w:rFonts w:cstheme="minorHAnsi"/>
          <w:b/>
          <w:bCs/>
          <w:sz w:val="28"/>
          <w:szCs w:val="28"/>
        </w:rPr>
        <w:t>E</w:t>
      </w:r>
      <w:r w:rsidR="0065172B">
        <w:rPr>
          <w:rFonts w:cstheme="minorHAnsi"/>
          <w:b/>
          <w:bCs/>
          <w:sz w:val="28"/>
          <w:szCs w:val="28"/>
        </w:rPr>
        <w:t>8</w:t>
      </w:r>
    </w:p>
    <w:p w14:paraId="5AD42F6B" w14:textId="254025D8" w:rsidR="0065172B" w:rsidRDefault="00C42BCC" w:rsidP="0065172B">
      <w:pPr>
        <w:spacing w:before="240"/>
        <w:jc w:val="both"/>
        <w:rPr>
          <w:b/>
          <w:color w:val="000000" w:themeColor="text1"/>
          <w:sz w:val="28"/>
          <w:szCs w:val="28"/>
        </w:rPr>
      </w:pPr>
      <w:r>
        <w:rPr>
          <w:b/>
          <w:color w:val="000000" w:themeColor="text1"/>
          <w:sz w:val="28"/>
          <w:szCs w:val="28"/>
        </w:rPr>
        <w:t>7.7</w:t>
      </w:r>
      <w:r>
        <w:rPr>
          <w:b/>
          <w:color w:val="000000" w:themeColor="text1"/>
          <w:sz w:val="28"/>
          <w:szCs w:val="28"/>
        </w:rPr>
        <w:tab/>
        <w:t>Autopsy</w:t>
      </w:r>
      <w:r w:rsidR="0065172B">
        <w:rPr>
          <w:b/>
          <w:color w:val="000000" w:themeColor="text1"/>
          <w:sz w:val="28"/>
          <w:szCs w:val="28"/>
        </w:rPr>
        <w:t xml:space="preserve"> Software</w:t>
      </w:r>
      <w:r>
        <w:rPr>
          <w:b/>
          <w:color w:val="000000" w:themeColor="text1"/>
          <w:sz w:val="28"/>
          <w:szCs w:val="28"/>
        </w:rPr>
        <w:t xml:space="preserve"> Report</w:t>
      </w:r>
      <w:r w:rsidR="0065172B">
        <w:rPr>
          <w:b/>
          <w:color w:val="000000" w:themeColor="text1"/>
          <w:sz w:val="28"/>
          <w:szCs w:val="28"/>
        </w:rPr>
        <w:t xml:space="preserve">- EXHIBIT </w:t>
      </w:r>
      <w:r w:rsidR="0065172B" w:rsidRPr="00080BE5">
        <w:rPr>
          <w:rFonts w:cstheme="minorHAnsi"/>
          <w:b/>
          <w:bCs/>
          <w:sz w:val="28"/>
          <w:szCs w:val="28"/>
        </w:rPr>
        <w:t>MDX</w:t>
      </w:r>
      <w:r w:rsidR="0065172B">
        <w:rPr>
          <w:rFonts w:cstheme="minorHAnsi"/>
          <w:b/>
          <w:bCs/>
          <w:sz w:val="28"/>
          <w:szCs w:val="28"/>
        </w:rPr>
        <w:t>/</w:t>
      </w:r>
      <w:r w:rsidR="0065172B" w:rsidRPr="00080BE5">
        <w:rPr>
          <w:rFonts w:cstheme="minorHAnsi"/>
          <w:b/>
          <w:bCs/>
          <w:sz w:val="28"/>
          <w:szCs w:val="28"/>
        </w:rPr>
        <w:t>E</w:t>
      </w:r>
      <w:r w:rsidR="0065172B">
        <w:rPr>
          <w:rFonts w:cstheme="minorHAnsi"/>
          <w:b/>
          <w:bCs/>
          <w:sz w:val="28"/>
          <w:szCs w:val="28"/>
        </w:rPr>
        <w:t>9</w:t>
      </w:r>
    </w:p>
    <w:p w14:paraId="7A548105" w14:textId="192C06CC" w:rsidR="00C42BCC" w:rsidRDefault="00C42BCC" w:rsidP="00AE48A0">
      <w:pPr>
        <w:spacing w:before="240"/>
        <w:jc w:val="both"/>
        <w:rPr>
          <w:b/>
          <w:color w:val="000000" w:themeColor="text1"/>
          <w:sz w:val="28"/>
          <w:szCs w:val="28"/>
        </w:rPr>
      </w:pPr>
    </w:p>
    <w:p w14:paraId="26CB0A3D" w14:textId="748A079E" w:rsidR="0065172B" w:rsidRDefault="00C42BCC" w:rsidP="0065172B">
      <w:pPr>
        <w:spacing w:before="240"/>
        <w:jc w:val="both"/>
        <w:rPr>
          <w:b/>
          <w:color w:val="000000" w:themeColor="text1"/>
          <w:sz w:val="28"/>
          <w:szCs w:val="28"/>
        </w:rPr>
      </w:pPr>
      <w:r>
        <w:rPr>
          <w:b/>
          <w:color w:val="000000" w:themeColor="text1"/>
          <w:sz w:val="28"/>
          <w:szCs w:val="28"/>
        </w:rPr>
        <w:t xml:space="preserve">7.8    Other Investigation </w:t>
      </w:r>
      <w:r w:rsidR="00926FEC">
        <w:rPr>
          <w:b/>
          <w:color w:val="000000" w:themeColor="text1"/>
          <w:sz w:val="28"/>
          <w:szCs w:val="28"/>
        </w:rPr>
        <w:t>Evidence</w:t>
      </w:r>
      <w:r>
        <w:rPr>
          <w:b/>
          <w:color w:val="000000" w:themeColor="text1"/>
          <w:sz w:val="28"/>
          <w:szCs w:val="28"/>
        </w:rPr>
        <w:t>- Excel, JPEG, HTML etc.</w:t>
      </w:r>
      <w:r w:rsidR="0065172B">
        <w:rPr>
          <w:b/>
          <w:color w:val="000000" w:themeColor="text1"/>
          <w:sz w:val="28"/>
          <w:szCs w:val="28"/>
        </w:rPr>
        <w:t xml:space="preserve"> - EXHIBIT </w:t>
      </w:r>
      <w:r w:rsidR="0065172B" w:rsidRPr="00080BE5">
        <w:rPr>
          <w:rFonts w:cstheme="minorHAnsi"/>
          <w:b/>
          <w:bCs/>
          <w:sz w:val="28"/>
          <w:szCs w:val="28"/>
        </w:rPr>
        <w:t>MDX</w:t>
      </w:r>
      <w:r w:rsidR="0065172B">
        <w:rPr>
          <w:rFonts w:cstheme="minorHAnsi"/>
          <w:b/>
          <w:bCs/>
          <w:sz w:val="28"/>
          <w:szCs w:val="28"/>
        </w:rPr>
        <w:t>/</w:t>
      </w:r>
      <w:r w:rsidR="0065172B" w:rsidRPr="00080BE5">
        <w:rPr>
          <w:rFonts w:cstheme="minorHAnsi"/>
          <w:b/>
          <w:bCs/>
          <w:sz w:val="28"/>
          <w:szCs w:val="28"/>
        </w:rPr>
        <w:t>E</w:t>
      </w:r>
      <w:r w:rsidR="0065172B">
        <w:rPr>
          <w:rFonts w:cstheme="minorHAnsi"/>
          <w:b/>
          <w:bCs/>
          <w:sz w:val="28"/>
          <w:szCs w:val="28"/>
        </w:rPr>
        <w:t>10</w:t>
      </w:r>
    </w:p>
    <w:p w14:paraId="26F89F41" w14:textId="565481CD" w:rsidR="00C42BCC" w:rsidRDefault="00C42BCC" w:rsidP="00AE48A0">
      <w:pPr>
        <w:spacing w:before="240"/>
        <w:jc w:val="both"/>
        <w:rPr>
          <w:b/>
          <w:color w:val="000000" w:themeColor="text1"/>
          <w:sz w:val="28"/>
          <w:szCs w:val="28"/>
        </w:rPr>
      </w:pPr>
    </w:p>
    <w:p w14:paraId="1BF0D59F" w14:textId="77777777" w:rsidR="00EB2987" w:rsidRDefault="00EB2987" w:rsidP="00AE48A0">
      <w:pPr>
        <w:spacing w:before="240"/>
        <w:jc w:val="both"/>
        <w:rPr>
          <w:b/>
          <w:color w:val="000000" w:themeColor="text1"/>
          <w:sz w:val="28"/>
          <w:szCs w:val="28"/>
        </w:rPr>
      </w:pPr>
    </w:p>
    <w:p w14:paraId="0C27990D" w14:textId="254C95E4" w:rsidR="00EB2987" w:rsidRDefault="00EB2987" w:rsidP="00AE48A0">
      <w:pPr>
        <w:spacing w:before="240"/>
        <w:jc w:val="both"/>
        <w:rPr>
          <w:b/>
          <w:color w:val="000000" w:themeColor="text1"/>
          <w:sz w:val="28"/>
          <w:szCs w:val="28"/>
        </w:rPr>
      </w:pPr>
    </w:p>
    <w:p w14:paraId="061F0FB8" w14:textId="70AAA8AF" w:rsidR="00C90C9D" w:rsidRDefault="00C90C9D" w:rsidP="00AE48A0">
      <w:pPr>
        <w:spacing w:before="240"/>
        <w:jc w:val="both"/>
        <w:rPr>
          <w:b/>
          <w:color w:val="000000" w:themeColor="text1"/>
          <w:sz w:val="28"/>
          <w:szCs w:val="28"/>
        </w:rPr>
      </w:pPr>
    </w:p>
    <w:p w14:paraId="5E162D2B" w14:textId="13CFC488" w:rsidR="00C90C9D" w:rsidRDefault="00C90C9D" w:rsidP="00AE48A0">
      <w:pPr>
        <w:spacing w:before="240"/>
        <w:jc w:val="both"/>
        <w:rPr>
          <w:b/>
          <w:color w:val="000000" w:themeColor="text1"/>
          <w:sz w:val="28"/>
          <w:szCs w:val="28"/>
        </w:rPr>
      </w:pPr>
    </w:p>
    <w:p w14:paraId="24B35D31" w14:textId="100AD4BB" w:rsidR="00C90C9D" w:rsidRDefault="00C90C9D" w:rsidP="00AE48A0">
      <w:pPr>
        <w:spacing w:before="240"/>
        <w:jc w:val="both"/>
        <w:rPr>
          <w:b/>
          <w:color w:val="000000" w:themeColor="text1"/>
          <w:sz w:val="28"/>
          <w:szCs w:val="28"/>
        </w:rPr>
      </w:pPr>
    </w:p>
    <w:p w14:paraId="0A8FB8B1" w14:textId="46AD1EF7" w:rsidR="00C90C9D" w:rsidRDefault="00C90C9D" w:rsidP="00AE48A0">
      <w:pPr>
        <w:spacing w:before="240"/>
        <w:jc w:val="both"/>
        <w:rPr>
          <w:b/>
          <w:color w:val="000000" w:themeColor="text1"/>
          <w:sz w:val="28"/>
          <w:szCs w:val="28"/>
        </w:rPr>
      </w:pPr>
    </w:p>
    <w:p w14:paraId="7A89BA33" w14:textId="65D6CD52" w:rsidR="00C90C9D" w:rsidRDefault="00C90C9D" w:rsidP="00AE48A0">
      <w:pPr>
        <w:spacing w:before="240"/>
        <w:jc w:val="both"/>
        <w:rPr>
          <w:b/>
          <w:color w:val="000000" w:themeColor="text1"/>
          <w:sz w:val="28"/>
          <w:szCs w:val="28"/>
        </w:rPr>
      </w:pPr>
    </w:p>
    <w:p w14:paraId="7C8FB2A7" w14:textId="2FC5B824" w:rsidR="00C90C9D" w:rsidRDefault="00C90C9D" w:rsidP="00AE48A0">
      <w:pPr>
        <w:spacing w:before="240"/>
        <w:jc w:val="both"/>
        <w:rPr>
          <w:b/>
          <w:color w:val="000000" w:themeColor="text1"/>
          <w:sz w:val="28"/>
          <w:szCs w:val="28"/>
        </w:rPr>
      </w:pPr>
    </w:p>
    <w:p w14:paraId="4F360023" w14:textId="65B02E5B" w:rsidR="00C90C9D" w:rsidRDefault="00C90C9D" w:rsidP="00AE48A0">
      <w:pPr>
        <w:spacing w:before="240"/>
        <w:jc w:val="both"/>
        <w:rPr>
          <w:b/>
          <w:color w:val="000000" w:themeColor="text1"/>
          <w:sz w:val="28"/>
          <w:szCs w:val="28"/>
        </w:rPr>
      </w:pPr>
    </w:p>
    <w:p w14:paraId="32EF4BA0" w14:textId="2135088D" w:rsidR="00C90C9D" w:rsidRDefault="00C90C9D" w:rsidP="00AE48A0">
      <w:pPr>
        <w:spacing w:before="240"/>
        <w:jc w:val="both"/>
        <w:rPr>
          <w:b/>
          <w:color w:val="000000" w:themeColor="text1"/>
          <w:sz w:val="28"/>
          <w:szCs w:val="28"/>
        </w:rPr>
      </w:pPr>
    </w:p>
    <w:p w14:paraId="0A95D162" w14:textId="308E4D02" w:rsidR="00C90C9D" w:rsidRDefault="00C90C9D" w:rsidP="00AE48A0">
      <w:pPr>
        <w:spacing w:before="240"/>
        <w:jc w:val="both"/>
        <w:rPr>
          <w:b/>
          <w:color w:val="000000" w:themeColor="text1"/>
          <w:sz w:val="28"/>
          <w:szCs w:val="28"/>
        </w:rPr>
      </w:pPr>
    </w:p>
    <w:p w14:paraId="5E2D063D" w14:textId="00553B10" w:rsidR="00C90C9D" w:rsidRDefault="00C90C9D" w:rsidP="00AE48A0">
      <w:pPr>
        <w:spacing w:before="240"/>
        <w:jc w:val="both"/>
        <w:rPr>
          <w:b/>
          <w:color w:val="000000" w:themeColor="text1"/>
          <w:sz w:val="28"/>
          <w:szCs w:val="28"/>
        </w:rPr>
      </w:pPr>
    </w:p>
    <w:p w14:paraId="60C793AD" w14:textId="63793CE6" w:rsidR="00C90C9D" w:rsidRDefault="00C90C9D" w:rsidP="00AE48A0">
      <w:pPr>
        <w:spacing w:before="240"/>
        <w:jc w:val="both"/>
        <w:rPr>
          <w:b/>
          <w:color w:val="000000" w:themeColor="text1"/>
          <w:sz w:val="28"/>
          <w:szCs w:val="28"/>
        </w:rPr>
      </w:pPr>
    </w:p>
    <w:p w14:paraId="3D221EBE" w14:textId="61023B09" w:rsidR="00C90C9D" w:rsidRDefault="00C90C9D" w:rsidP="00AE48A0">
      <w:pPr>
        <w:spacing w:before="240"/>
        <w:jc w:val="both"/>
        <w:rPr>
          <w:b/>
          <w:color w:val="000000" w:themeColor="text1"/>
          <w:sz w:val="28"/>
          <w:szCs w:val="28"/>
        </w:rPr>
      </w:pPr>
    </w:p>
    <w:p w14:paraId="2D9FA435" w14:textId="606B5A39" w:rsidR="00C90C9D" w:rsidRDefault="00C90C9D" w:rsidP="00AE48A0">
      <w:pPr>
        <w:spacing w:before="240"/>
        <w:jc w:val="both"/>
        <w:rPr>
          <w:b/>
          <w:color w:val="000000" w:themeColor="text1"/>
          <w:sz w:val="28"/>
          <w:szCs w:val="28"/>
        </w:rPr>
      </w:pPr>
    </w:p>
    <w:p w14:paraId="117115CD" w14:textId="3A5E0BD3" w:rsidR="00C90C9D" w:rsidRDefault="00C90C9D" w:rsidP="00AE48A0">
      <w:pPr>
        <w:spacing w:before="240"/>
        <w:jc w:val="both"/>
        <w:rPr>
          <w:b/>
          <w:color w:val="000000" w:themeColor="text1"/>
          <w:sz w:val="28"/>
          <w:szCs w:val="28"/>
        </w:rPr>
      </w:pPr>
    </w:p>
    <w:p w14:paraId="44F879E4" w14:textId="0B68EA4F" w:rsidR="00C90C9D" w:rsidRDefault="00C90C9D" w:rsidP="00AE48A0">
      <w:pPr>
        <w:spacing w:before="240"/>
        <w:jc w:val="both"/>
        <w:rPr>
          <w:b/>
          <w:color w:val="000000" w:themeColor="text1"/>
          <w:sz w:val="28"/>
          <w:szCs w:val="28"/>
        </w:rPr>
      </w:pPr>
    </w:p>
    <w:p w14:paraId="4B8DD411" w14:textId="77777777" w:rsidR="00C90C9D" w:rsidRDefault="00C90C9D" w:rsidP="00AE48A0">
      <w:pPr>
        <w:spacing w:before="240"/>
        <w:jc w:val="both"/>
        <w:rPr>
          <w:b/>
          <w:color w:val="000000" w:themeColor="text1"/>
          <w:sz w:val="28"/>
          <w:szCs w:val="28"/>
        </w:rPr>
      </w:pPr>
    </w:p>
    <w:p w14:paraId="3B40C947" w14:textId="50CAC4CB" w:rsidR="00AE48A0" w:rsidRDefault="00AE48A0" w:rsidP="00AE48A0">
      <w:pPr>
        <w:spacing w:before="240"/>
        <w:jc w:val="both"/>
        <w:rPr>
          <w:b/>
          <w:color w:val="000000" w:themeColor="text1"/>
          <w:sz w:val="28"/>
          <w:szCs w:val="28"/>
        </w:rPr>
      </w:pPr>
      <w:r w:rsidRPr="00AF1136">
        <w:rPr>
          <w:b/>
          <w:color w:val="000000" w:themeColor="text1"/>
          <w:sz w:val="28"/>
          <w:szCs w:val="28"/>
        </w:rPr>
        <w:lastRenderedPageBreak/>
        <w:t>References</w:t>
      </w:r>
      <w:r w:rsidR="00C90C9D">
        <w:rPr>
          <w:b/>
          <w:color w:val="000000" w:themeColor="text1"/>
          <w:sz w:val="28"/>
          <w:szCs w:val="28"/>
        </w:rPr>
        <w:t>:</w:t>
      </w:r>
    </w:p>
    <w:p w14:paraId="477C5913" w14:textId="77777777" w:rsidR="00E85805" w:rsidRDefault="00E85805" w:rsidP="00E85805">
      <w:pPr>
        <w:pStyle w:val="NormalWeb"/>
        <w:ind w:left="567" w:hanging="567"/>
      </w:pPr>
      <w:r>
        <w:rPr>
          <w:i/>
          <w:iCs/>
        </w:rPr>
        <w:t>An explanation of ACPO Guidelines for digital based evidence</w:t>
      </w:r>
      <w:r>
        <w:t xml:space="preserve"> (2022) </w:t>
      </w:r>
      <w:r>
        <w:rPr>
          <w:i/>
          <w:iCs/>
        </w:rPr>
        <w:t>Athena Forensics</w:t>
      </w:r>
      <w:r>
        <w:t xml:space="preserve">. Available at: https://athenaforensics.co.uk/acpo-guidelines-for-computer-forensics/ (Accessed: December 3, 2022). </w:t>
      </w:r>
    </w:p>
    <w:p w14:paraId="0DEC90D1" w14:textId="17D3EA64" w:rsidR="00E85805" w:rsidRPr="00E85805" w:rsidRDefault="00E85805" w:rsidP="00E85805">
      <w:pPr>
        <w:pStyle w:val="NormalWeb"/>
        <w:ind w:left="567" w:hanging="567"/>
      </w:pPr>
      <w:r>
        <w:t xml:space="preserve">Garfinkel, S. </w:t>
      </w:r>
      <w:r>
        <w:rPr>
          <w:i/>
          <w:iCs/>
        </w:rPr>
        <w:t>et al.</w:t>
      </w:r>
      <w:r>
        <w:t xml:space="preserve"> (2018) </w:t>
      </w:r>
      <w:r>
        <w:rPr>
          <w:i/>
          <w:iCs/>
        </w:rPr>
        <w:t>2018 lone wolf scenario</w:t>
      </w:r>
      <w:r>
        <w:t xml:space="preserve">, </w:t>
      </w:r>
      <w:r>
        <w:rPr>
          <w:i/>
          <w:iCs/>
        </w:rPr>
        <w:t>Digital Corpora</w:t>
      </w:r>
      <w:r>
        <w:t xml:space="preserve">. Available at: https://digitalcorpora.org/corpora/scenarios/2018-lone-wolf-scenario/ (Accessed: December 3, 2022). </w:t>
      </w:r>
    </w:p>
    <w:p w14:paraId="42DFA573" w14:textId="0F7AC14B" w:rsidR="004E28DE" w:rsidRDefault="004E28DE" w:rsidP="004E28DE">
      <w:pPr>
        <w:pStyle w:val="NormalWeb"/>
        <w:ind w:left="567" w:hanging="567"/>
      </w:pPr>
      <w:r>
        <w:rPr>
          <w:i/>
          <w:iCs/>
        </w:rPr>
        <w:t>2021 Guidelines Manual Annotated</w:t>
      </w:r>
      <w:r>
        <w:t xml:space="preserve"> (2021) </w:t>
      </w:r>
      <w:r>
        <w:rPr>
          <w:i/>
          <w:iCs/>
        </w:rPr>
        <w:t>United States Sentencing Commission</w:t>
      </w:r>
      <w:r>
        <w:t xml:space="preserve">. Available at: https://www.ussc.gov/guidelines/2021-guidelines-manual-annotated (Accessed: December 3, 2022). </w:t>
      </w:r>
    </w:p>
    <w:p w14:paraId="73561836" w14:textId="513D8D2C" w:rsidR="00E85805" w:rsidRPr="00E85805" w:rsidRDefault="00E85805" w:rsidP="00E85805">
      <w:pPr>
        <w:spacing w:before="240"/>
        <w:rPr>
          <w:rFonts w:ascii="Arial" w:hAnsi="Arial" w:cs="Arial"/>
          <w:sz w:val="24"/>
          <w:szCs w:val="24"/>
        </w:rPr>
      </w:pPr>
      <w:r w:rsidRPr="00AF1136">
        <w:rPr>
          <w:rFonts w:ascii="Arial" w:hAnsi="Arial" w:cs="Arial"/>
          <w:sz w:val="24"/>
          <w:szCs w:val="24"/>
        </w:rPr>
        <w:t xml:space="preserve">Horsman, G., </w:t>
      </w:r>
      <w:r>
        <w:rPr>
          <w:rFonts w:ascii="Arial" w:hAnsi="Arial" w:cs="Arial"/>
          <w:sz w:val="24"/>
          <w:szCs w:val="24"/>
        </w:rPr>
        <w:t>(</w:t>
      </w:r>
      <w:r w:rsidRPr="00AF1136">
        <w:rPr>
          <w:rFonts w:ascii="Arial" w:hAnsi="Arial" w:cs="Arial"/>
          <w:sz w:val="24"/>
          <w:szCs w:val="24"/>
        </w:rPr>
        <w:t>2020</w:t>
      </w:r>
      <w:r>
        <w:rPr>
          <w:rFonts w:ascii="Arial" w:hAnsi="Arial" w:cs="Arial"/>
          <w:sz w:val="24"/>
          <w:szCs w:val="24"/>
        </w:rPr>
        <w:t>)</w:t>
      </w:r>
      <w:r w:rsidRPr="00AF1136">
        <w:rPr>
          <w:rFonts w:ascii="Arial" w:hAnsi="Arial" w:cs="Arial"/>
          <w:sz w:val="24"/>
          <w:szCs w:val="24"/>
        </w:rPr>
        <w:t>. ACPO principles for digital evidence: Time for an update? </w:t>
      </w:r>
      <w:r w:rsidRPr="00AF1136">
        <w:rPr>
          <w:rFonts w:ascii="Arial" w:hAnsi="Arial" w:cs="Arial"/>
          <w:i/>
          <w:iCs/>
          <w:sz w:val="24"/>
          <w:szCs w:val="24"/>
        </w:rPr>
        <w:t>Forensic Science International: Reports</w:t>
      </w:r>
      <w:r w:rsidRPr="00AF1136">
        <w:rPr>
          <w:rFonts w:ascii="Arial" w:hAnsi="Arial" w:cs="Arial"/>
          <w:sz w:val="24"/>
          <w:szCs w:val="24"/>
        </w:rPr>
        <w:t>, 2, p.100076.</w:t>
      </w:r>
    </w:p>
    <w:p w14:paraId="1A95666E" w14:textId="77777777" w:rsidR="00E85805" w:rsidRDefault="00E85805" w:rsidP="00E85805">
      <w:pPr>
        <w:pStyle w:val="NormalWeb"/>
        <w:ind w:left="567" w:hanging="567"/>
      </w:pPr>
      <w:r>
        <w:rPr>
          <w:i/>
          <w:iCs/>
        </w:rPr>
        <w:t>ISO/IEC 27042:2015</w:t>
      </w:r>
      <w:r>
        <w:t xml:space="preserve"> (2021) </w:t>
      </w:r>
      <w:r>
        <w:rPr>
          <w:i/>
          <w:iCs/>
        </w:rPr>
        <w:t>ISO</w:t>
      </w:r>
      <w:r>
        <w:t xml:space="preserve">. Available at: https://www.iso.org/standard/44406.html (Accessed: December 3, 2022). </w:t>
      </w:r>
    </w:p>
    <w:p w14:paraId="4C5CAE3E" w14:textId="415DBC95" w:rsidR="00E85805" w:rsidRPr="00E85805" w:rsidRDefault="00E85805" w:rsidP="00E85805">
      <w:pPr>
        <w:spacing w:before="240"/>
        <w:rPr>
          <w:rFonts w:ascii="Arial" w:hAnsi="Arial" w:cs="Arial"/>
          <w:sz w:val="24"/>
          <w:szCs w:val="24"/>
        </w:rPr>
      </w:pPr>
      <w:r w:rsidRPr="00AF1136">
        <w:rPr>
          <w:rFonts w:ascii="Arial" w:hAnsi="Arial" w:cs="Arial"/>
          <w:sz w:val="24"/>
          <w:szCs w:val="24"/>
        </w:rPr>
        <w:t xml:space="preserve">Lallie, H. and Pimlott, L., </w:t>
      </w:r>
      <w:r>
        <w:rPr>
          <w:rFonts w:ascii="Arial" w:hAnsi="Arial" w:cs="Arial"/>
          <w:sz w:val="24"/>
          <w:szCs w:val="24"/>
        </w:rPr>
        <w:t>(</w:t>
      </w:r>
      <w:r w:rsidRPr="00AF1136">
        <w:rPr>
          <w:rFonts w:ascii="Arial" w:hAnsi="Arial" w:cs="Arial"/>
          <w:sz w:val="24"/>
          <w:szCs w:val="24"/>
        </w:rPr>
        <w:t>2012</w:t>
      </w:r>
      <w:r>
        <w:rPr>
          <w:rFonts w:ascii="Arial" w:hAnsi="Arial" w:cs="Arial"/>
          <w:sz w:val="24"/>
          <w:szCs w:val="24"/>
        </w:rPr>
        <w:t>)</w:t>
      </w:r>
      <w:r w:rsidRPr="00AF1136">
        <w:rPr>
          <w:rFonts w:ascii="Arial" w:hAnsi="Arial" w:cs="Arial"/>
          <w:sz w:val="24"/>
          <w:szCs w:val="24"/>
        </w:rPr>
        <w:t>. Applying the ACPO Principles in Public Cloud Forensic Investigations. </w:t>
      </w:r>
      <w:r w:rsidRPr="00AF1136">
        <w:rPr>
          <w:rFonts w:ascii="Arial" w:hAnsi="Arial" w:cs="Arial"/>
          <w:i/>
          <w:iCs/>
          <w:sz w:val="24"/>
          <w:szCs w:val="24"/>
        </w:rPr>
        <w:t>Journal of Digital Forensics, Security and Law</w:t>
      </w:r>
      <w:r w:rsidRPr="00AF1136">
        <w:rPr>
          <w:rFonts w:ascii="Arial" w:hAnsi="Arial" w:cs="Arial"/>
          <w:sz w:val="24"/>
          <w:szCs w:val="24"/>
        </w:rPr>
        <w:t>.</w:t>
      </w:r>
    </w:p>
    <w:p w14:paraId="101188F0" w14:textId="7584BD92" w:rsidR="004332D5" w:rsidRDefault="004332D5" w:rsidP="004332D5">
      <w:pPr>
        <w:pStyle w:val="NormalWeb"/>
        <w:ind w:left="567" w:hanging="567"/>
      </w:pPr>
      <w:r>
        <w:t xml:space="preserve">Participation, E. (1990) </w:t>
      </w:r>
      <w:r>
        <w:rPr>
          <w:i/>
          <w:iCs/>
        </w:rPr>
        <w:t>Computer misuse act 1990</w:t>
      </w:r>
      <w:r>
        <w:t xml:space="preserve">, </w:t>
      </w:r>
      <w:r>
        <w:rPr>
          <w:i/>
          <w:iCs/>
        </w:rPr>
        <w:t>Legislation.gov.uk</w:t>
      </w:r>
      <w:r>
        <w:t xml:space="preserve">. Statute Law Database. Available at: https://www.legislation.gov.uk/ukpga/1990/18/contents (Accessed: December 3, 2022). </w:t>
      </w:r>
    </w:p>
    <w:p w14:paraId="5E1B7E6B" w14:textId="140B682A" w:rsidR="004332D5" w:rsidRDefault="004332D5" w:rsidP="004332D5">
      <w:pPr>
        <w:pStyle w:val="NormalWeb"/>
        <w:ind w:left="567" w:hanging="567"/>
      </w:pPr>
      <w:r>
        <w:t>Participation, E. (</w:t>
      </w:r>
      <w:r w:rsidR="0065172B">
        <w:t>2006</w:t>
      </w:r>
      <w:r>
        <w:t xml:space="preserve">) </w:t>
      </w:r>
      <w:r>
        <w:rPr>
          <w:i/>
          <w:iCs/>
        </w:rPr>
        <w:t>Police and justice act 2006</w:t>
      </w:r>
      <w:r>
        <w:t xml:space="preserve">, </w:t>
      </w:r>
      <w:r>
        <w:rPr>
          <w:i/>
          <w:iCs/>
        </w:rPr>
        <w:t>Legislation.gov.uk</w:t>
      </w:r>
      <w:r>
        <w:t xml:space="preserve">. Statute Law Database. Available at: https://www.legislation.gov.uk/ukpga/2006/48/contents (Accessed: December 3, 2022). </w:t>
      </w:r>
    </w:p>
    <w:p w14:paraId="3653658B" w14:textId="77777777" w:rsidR="00AF3648" w:rsidRDefault="00AF3648" w:rsidP="009033F6">
      <w:pPr>
        <w:pStyle w:val="NormalWeb"/>
        <w:ind w:left="567" w:hanging="567"/>
      </w:pPr>
    </w:p>
    <w:p w14:paraId="5B63DA8D" w14:textId="77777777" w:rsidR="009033F6" w:rsidRPr="00AF1136" w:rsidRDefault="009033F6" w:rsidP="004332D5">
      <w:pPr>
        <w:spacing w:before="240"/>
        <w:rPr>
          <w:rFonts w:ascii="Arial" w:hAnsi="Arial" w:cs="Arial"/>
          <w:sz w:val="24"/>
          <w:szCs w:val="24"/>
        </w:rPr>
      </w:pPr>
    </w:p>
    <w:p w14:paraId="006980CE" w14:textId="77777777" w:rsidR="004332D5" w:rsidRDefault="004332D5" w:rsidP="004332D5">
      <w:pPr>
        <w:pStyle w:val="NormalWeb"/>
        <w:ind w:left="567" w:hanging="567"/>
      </w:pPr>
    </w:p>
    <w:p w14:paraId="45DC9B5B" w14:textId="77777777" w:rsidR="00AE48A0" w:rsidRDefault="00AE48A0" w:rsidP="00EA1332"/>
    <w:sectPr w:rsidR="00AE48A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BCD82C" w14:textId="77777777" w:rsidR="00082690" w:rsidRDefault="00082690" w:rsidP="006F1074">
      <w:pPr>
        <w:spacing w:after="0" w:line="240" w:lineRule="auto"/>
      </w:pPr>
      <w:r>
        <w:separator/>
      </w:r>
    </w:p>
  </w:endnote>
  <w:endnote w:type="continuationSeparator" w:id="0">
    <w:p w14:paraId="02D9C8A8" w14:textId="77777777" w:rsidR="00082690" w:rsidRDefault="00082690" w:rsidP="006F10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867203"/>
      <w:docPartObj>
        <w:docPartGallery w:val="Page Numbers (Bottom of Page)"/>
        <w:docPartUnique/>
      </w:docPartObj>
    </w:sdtPr>
    <w:sdtEndPr>
      <w:rPr>
        <w:noProof/>
      </w:rPr>
    </w:sdtEndPr>
    <w:sdtContent>
      <w:p w14:paraId="6F6B8CAE" w14:textId="2D43288A" w:rsidR="00165D1C" w:rsidRDefault="00165D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F9F06A" w14:textId="638FED93" w:rsidR="006F1074" w:rsidRDefault="00165D1C">
    <w:pPr>
      <w:pStyle w:val="Footer"/>
    </w:pPr>
    <w:r>
      <w:t>M00867340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7B6CE1" w14:textId="77777777" w:rsidR="00082690" w:rsidRDefault="00082690" w:rsidP="006F1074">
      <w:pPr>
        <w:spacing w:after="0" w:line="240" w:lineRule="auto"/>
      </w:pPr>
      <w:r>
        <w:separator/>
      </w:r>
    </w:p>
  </w:footnote>
  <w:footnote w:type="continuationSeparator" w:id="0">
    <w:p w14:paraId="4EECE74F" w14:textId="77777777" w:rsidR="00082690" w:rsidRDefault="00082690" w:rsidP="006F10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651"/>
    <w:multiLevelType w:val="multilevel"/>
    <w:tmpl w:val="4D2CE1B0"/>
    <w:lvl w:ilvl="0">
      <w:start w:val="4"/>
      <w:numFmt w:val="decimal"/>
      <w:lvlText w:val="%1."/>
      <w:lvlJc w:val="left"/>
      <w:pPr>
        <w:ind w:left="463" w:hanging="540"/>
      </w:pPr>
      <w:rPr>
        <w:rFonts w:hint="default"/>
      </w:rPr>
    </w:lvl>
    <w:lvl w:ilvl="1">
      <w:start w:val="2"/>
      <w:numFmt w:val="decimal"/>
      <w:lvlText w:val="%1.%2."/>
      <w:lvlJc w:val="left"/>
      <w:pPr>
        <w:ind w:left="463" w:hanging="540"/>
      </w:pPr>
      <w:rPr>
        <w:rFonts w:hint="default"/>
      </w:rPr>
    </w:lvl>
    <w:lvl w:ilvl="2">
      <w:start w:val="1"/>
      <w:numFmt w:val="decimal"/>
      <w:lvlText w:val="%1.%2.%3."/>
      <w:lvlJc w:val="left"/>
      <w:pPr>
        <w:ind w:left="643" w:hanging="720"/>
      </w:pPr>
      <w:rPr>
        <w:rFonts w:hint="default"/>
      </w:rPr>
    </w:lvl>
    <w:lvl w:ilvl="3">
      <w:start w:val="1"/>
      <w:numFmt w:val="decimal"/>
      <w:lvlText w:val="%1.%2.%3.%4."/>
      <w:lvlJc w:val="left"/>
      <w:pPr>
        <w:ind w:left="643" w:hanging="720"/>
      </w:pPr>
      <w:rPr>
        <w:rFonts w:hint="default"/>
      </w:rPr>
    </w:lvl>
    <w:lvl w:ilvl="4">
      <w:start w:val="1"/>
      <w:numFmt w:val="decimal"/>
      <w:lvlText w:val="%1.%2.%3.%4.%5."/>
      <w:lvlJc w:val="left"/>
      <w:pPr>
        <w:ind w:left="1003" w:hanging="1080"/>
      </w:pPr>
      <w:rPr>
        <w:rFonts w:hint="default"/>
      </w:rPr>
    </w:lvl>
    <w:lvl w:ilvl="5">
      <w:start w:val="1"/>
      <w:numFmt w:val="decimal"/>
      <w:lvlText w:val="%1.%2.%3.%4.%5.%6."/>
      <w:lvlJc w:val="left"/>
      <w:pPr>
        <w:ind w:left="1003" w:hanging="1080"/>
      </w:pPr>
      <w:rPr>
        <w:rFonts w:hint="default"/>
      </w:rPr>
    </w:lvl>
    <w:lvl w:ilvl="6">
      <w:start w:val="1"/>
      <w:numFmt w:val="decimal"/>
      <w:lvlText w:val="%1.%2.%3.%4.%5.%6.%7."/>
      <w:lvlJc w:val="left"/>
      <w:pPr>
        <w:ind w:left="1363" w:hanging="1440"/>
      </w:pPr>
      <w:rPr>
        <w:rFonts w:hint="default"/>
      </w:rPr>
    </w:lvl>
    <w:lvl w:ilvl="7">
      <w:start w:val="1"/>
      <w:numFmt w:val="decimal"/>
      <w:lvlText w:val="%1.%2.%3.%4.%5.%6.%7.%8."/>
      <w:lvlJc w:val="left"/>
      <w:pPr>
        <w:ind w:left="1363" w:hanging="1440"/>
      </w:pPr>
      <w:rPr>
        <w:rFonts w:hint="default"/>
      </w:rPr>
    </w:lvl>
    <w:lvl w:ilvl="8">
      <w:start w:val="1"/>
      <w:numFmt w:val="decimal"/>
      <w:lvlText w:val="%1.%2.%3.%4.%5.%6.%7.%8.%9."/>
      <w:lvlJc w:val="left"/>
      <w:pPr>
        <w:ind w:left="1723" w:hanging="1800"/>
      </w:pPr>
      <w:rPr>
        <w:rFonts w:hint="default"/>
      </w:rPr>
    </w:lvl>
  </w:abstractNum>
  <w:abstractNum w:abstractNumId="1" w15:restartNumberingAfterBreak="0">
    <w:nsid w:val="05C50C6D"/>
    <w:multiLevelType w:val="hybridMultilevel"/>
    <w:tmpl w:val="C7E063BA"/>
    <w:lvl w:ilvl="0" w:tplc="5B600730">
      <w:start w:val="1"/>
      <w:numFmt w:val="bullet"/>
      <w:lvlText w:val="•"/>
      <w:lvlJc w:val="left"/>
      <w:pPr>
        <w:tabs>
          <w:tab w:val="num" w:pos="720"/>
        </w:tabs>
        <w:ind w:left="720" w:hanging="360"/>
      </w:pPr>
      <w:rPr>
        <w:rFonts w:ascii="Times New Roman" w:hAnsi="Times New Roman" w:hint="default"/>
      </w:rPr>
    </w:lvl>
    <w:lvl w:ilvl="1" w:tplc="FF84F6A8" w:tentative="1">
      <w:start w:val="1"/>
      <w:numFmt w:val="bullet"/>
      <w:lvlText w:val="•"/>
      <w:lvlJc w:val="left"/>
      <w:pPr>
        <w:tabs>
          <w:tab w:val="num" w:pos="1440"/>
        </w:tabs>
        <w:ind w:left="1440" w:hanging="360"/>
      </w:pPr>
      <w:rPr>
        <w:rFonts w:ascii="Times New Roman" w:hAnsi="Times New Roman" w:hint="default"/>
      </w:rPr>
    </w:lvl>
    <w:lvl w:ilvl="2" w:tplc="557E35DE" w:tentative="1">
      <w:start w:val="1"/>
      <w:numFmt w:val="bullet"/>
      <w:lvlText w:val="•"/>
      <w:lvlJc w:val="left"/>
      <w:pPr>
        <w:tabs>
          <w:tab w:val="num" w:pos="2160"/>
        </w:tabs>
        <w:ind w:left="2160" w:hanging="360"/>
      </w:pPr>
      <w:rPr>
        <w:rFonts w:ascii="Times New Roman" w:hAnsi="Times New Roman" w:hint="default"/>
      </w:rPr>
    </w:lvl>
    <w:lvl w:ilvl="3" w:tplc="D5D4C9DE" w:tentative="1">
      <w:start w:val="1"/>
      <w:numFmt w:val="bullet"/>
      <w:lvlText w:val="•"/>
      <w:lvlJc w:val="left"/>
      <w:pPr>
        <w:tabs>
          <w:tab w:val="num" w:pos="2880"/>
        </w:tabs>
        <w:ind w:left="2880" w:hanging="360"/>
      </w:pPr>
      <w:rPr>
        <w:rFonts w:ascii="Times New Roman" w:hAnsi="Times New Roman" w:hint="default"/>
      </w:rPr>
    </w:lvl>
    <w:lvl w:ilvl="4" w:tplc="FE0E2DD2" w:tentative="1">
      <w:start w:val="1"/>
      <w:numFmt w:val="bullet"/>
      <w:lvlText w:val="•"/>
      <w:lvlJc w:val="left"/>
      <w:pPr>
        <w:tabs>
          <w:tab w:val="num" w:pos="3600"/>
        </w:tabs>
        <w:ind w:left="3600" w:hanging="360"/>
      </w:pPr>
      <w:rPr>
        <w:rFonts w:ascii="Times New Roman" w:hAnsi="Times New Roman" w:hint="default"/>
      </w:rPr>
    </w:lvl>
    <w:lvl w:ilvl="5" w:tplc="2EBEB82E" w:tentative="1">
      <w:start w:val="1"/>
      <w:numFmt w:val="bullet"/>
      <w:lvlText w:val="•"/>
      <w:lvlJc w:val="left"/>
      <w:pPr>
        <w:tabs>
          <w:tab w:val="num" w:pos="4320"/>
        </w:tabs>
        <w:ind w:left="4320" w:hanging="360"/>
      </w:pPr>
      <w:rPr>
        <w:rFonts w:ascii="Times New Roman" w:hAnsi="Times New Roman" w:hint="default"/>
      </w:rPr>
    </w:lvl>
    <w:lvl w:ilvl="6" w:tplc="3852074E" w:tentative="1">
      <w:start w:val="1"/>
      <w:numFmt w:val="bullet"/>
      <w:lvlText w:val="•"/>
      <w:lvlJc w:val="left"/>
      <w:pPr>
        <w:tabs>
          <w:tab w:val="num" w:pos="5040"/>
        </w:tabs>
        <w:ind w:left="5040" w:hanging="360"/>
      </w:pPr>
      <w:rPr>
        <w:rFonts w:ascii="Times New Roman" w:hAnsi="Times New Roman" w:hint="default"/>
      </w:rPr>
    </w:lvl>
    <w:lvl w:ilvl="7" w:tplc="7A545606" w:tentative="1">
      <w:start w:val="1"/>
      <w:numFmt w:val="bullet"/>
      <w:lvlText w:val="•"/>
      <w:lvlJc w:val="left"/>
      <w:pPr>
        <w:tabs>
          <w:tab w:val="num" w:pos="5760"/>
        </w:tabs>
        <w:ind w:left="5760" w:hanging="360"/>
      </w:pPr>
      <w:rPr>
        <w:rFonts w:ascii="Times New Roman" w:hAnsi="Times New Roman" w:hint="default"/>
      </w:rPr>
    </w:lvl>
    <w:lvl w:ilvl="8" w:tplc="8EBC35B2"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8834CD6"/>
    <w:multiLevelType w:val="hybridMultilevel"/>
    <w:tmpl w:val="03BC90A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DA94B72"/>
    <w:multiLevelType w:val="multilevel"/>
    <w:tmpl w:val="8EEA3404"/>
    <w:lvl w:ilvl="0">
      <w:start w:val="6"/>
      <w:numFmt w:val="decimal"/>
      <w:lvlText w:val="%1.0"/>
      <w:lvlJc w:val="left"/>
      <w:pPr>
        <w:ind w:left="400" w:hanging="400"/>
      </w:pPr>
      <w:rPr>
        <w:rFonts w:hint="default"/>
      </w:rPr>
    </w:lvl>
    <w:lvl w:ilvl="1">
      <w:start w:val="1"/>
      <w:numFmt w:val="decimal"/>
      <w:lvlText w:val="%1.%2"/>
      <w:lvlJc w:val="left"/>
      <w:pPr>
        <w:ind w:left="1120" w:hanging="4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DAC33A2"/>
    <w:multiLevelType w:val="hybridMultilevel"/>
    <w:tmpl w:val="084A6DEC"/>
    <w:lvl w:ilvl="0" w:tplc="8C02AED6">
      <w:start w:val="1"/>
      <w:numFmt w:val="bullet"/>
      <w:lvlText w:val="•"/>
      <w:lvlJc w:val="left"/>
      <w:pPr>
        <w:tabs>
          <w:tab w:val="num" w:pos="720"/>
        </w:tabs>
        <w:ind w:left="720" w:hanging="360"/>
      </w:pPr>
      <w:rPr>
        <w:rFonts w:ascii="Times New Roman" w:hAnsi="Times New Roman" w:hint="default"/>
      </w:rPr>
    </w:lvl>
    <w:lvl w:ilvl="1" w:tplc="EFFE8C98" w:tentative="1">
      <w:start w:val="1"/>
      <w:numFmt w:val="bullet"/>
      <w:lvlText w:val="•"/>
      <w:lvlJc w:val="left"/>
      <w:pPr>
        <w:tabs>
          <w:tab w:val="num" w:pos="1440"/>
        </w:tabs>
        <w:ind w:left="1440" w:hanging="360"/>
      </w:pPr>
      <w:rPr>
        <w:rFonts w:ascii="Times New Roman" w:hAnsi="Times New Roman" w:hint="default"/>
      </w:rPr>
    </w:lvl>
    <w:lvl w:ilvl="2" w:tplc="264A69D8" w:tentative="1">
      <w:start w:val="1"/>
      <w:numFmt w:val="bullet"/>
      <w:lvlText w:val="•"/>
      <w:lvlJc w:val="left"/>
      <w:pPr>
        <w:tabs>
          <w:tab w:val="num" w:pos="2160"/>
        </w:tabs>
        <w:ind w:left="2160" w:hanging="360"/>
      </w:pPr>
      <w:rPr>
        <w:rFonts w:ascii="Times New Roman" w:hAnsi="Times New Roman" w:hint="default"/>
      </w:rPr>
    </w:lvl>
    <w:lvl w:ilvl="3" w:tplc="1FD476F2" w:tentative="1">
      <w:start w:val="1"/>
      <w:numFmt w:val="bullet"/>
      <w:lvlText w:val="•"/>
      <w:lvlJc w:val="left"/>
      <w:pPr>
        <w:tabs>
          <w:tab w:val="num" w:pos="2880"/>
        </w:tabs>
        <w:ind w:left="2880" w:hanging="360"/>
      </w:pPr>
      <w:rPr>
        <w:rFonts w:ascii="Times New Roman" w:hAnsi="Times New Roman" w:hint="default"/>
      </w:rPr>
    </w:lvl>
    <w:lvl w:ilvl="4" w:tplc="80CEEF7A" w:tentative="1">
      <w:start w:val="1"/>
      <w:numFmt w:val="bullet"/>
      <w:lvlText w:val="•"/>
      <w:lvlJc w:val="left"/>
      <w:pPr>
        <w:tabs>
          <w:tab w:val="num" w:pos="3600"/>
        </w:tabs>
        <w:ind w:left="3600" w:hanging="360"/>
      </w:pPr>
      <w:rPr>
        <w:rFonts w:ascii="Times New Roman" w:hAnsi="Times New Roman" w:hint="default"/>
      </w:rPr>
    </w:lvl>
    <w:lvl w:ilvl="5" w:tplc="D0585B8E" w:tentative="1">
      <w:start w:val="1"/>
      <w:numFmt w:val="bullet"/>
      <w:lvlText w:val="•"/>
      <w:lvlJc w:val="left"/>
      <w:pPr>
        <w:tabs>
          <w:tab w:val="num" w:pos="4320"/>
        </w:tabs>
        <w:ind w:left="4320" w:hanging="360"/>
      </w:pPr>
      <w:rPr>
        <w:rFonts w:ascii="Times New Roman" w:hAnsi="Times New Roman" w:hint="default"/>
      </w:rPr>
    </w:lvl>
    <w:lvl w:ilvl="6" w:tplc="DE0403CC" w:tentative="1">
      <w:start w:val="1"/>
      <w:numFmt w:val="bullet"/>
      <w:lvlText w:val="•"/>
      <w:lvlJc w:val="left"/>
      <w:pPr>
        <w:tabs>
          <w:tab w:val="num" w:pos="5040"/>
        </w:tabs>
        <w:ind w:left="5040" w:hanging="360"/>
      </w:pPr>
      <w:rPr>
        <w:rFonts w:ascii="Times New Roman" w:hAnsi="Times New Roman" w:hint="default"/>
      </w:rPr>
    </w:lvl>
    <w:lvl w:ilvl="7" w:tplc="ECC4CCEC" w:tentative="1">
      <w:start w:val="1"/>
      <w:numFmt w:val="bullet"/>
      <w:lvlText w:val="•"/>
      <w:lvlJc w:val="left"/>
      <w:pPr>
        <w:tabs>
          <w:tab w:val="num" w:pos="5760"/>
        </w:tabs>
        <w:ind w:left="5760" w:hanging="360"/>
      </w:pPr>
      <w:rPr>
        <w:rFonts w:ascii="Times New Roman" w:hAnsi="Times New Roman" w:hint="default"/>
      </w:rPr>
    </w:lvl>
    <w:lvl w:ilvl="8" w:tplc="0E3452EC"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8122382"/>
    <w:multiLevelType w:val="hybridMultilevel"/>
    <w:tmpl w:val="F09ADCCC"/>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D86240"/>
    <w:multiLevelType w:val="hybridMultilevel"/>
    <w:tmpl w:val="1A942704"/>
    <w:lvl w:ilvl="0" w:tplc="08090013">
      <w:start w:val="1"/>
      <w:numFmt w:val="upperRoman"/>
      <w:lvlText w:val="%1."/>
      <w:lvlJc w:val="right"/>
      <w:pPr>
        <w:ind w:left="2031" w:hanging="360"/>
      </w:pPr>
    </w:lvl>
    <w:lvl w:ilvl="1" w:tplc="08090019" w:tentative="1">
      <w:start w:val="1"/>
      <w:numFmt w:val="lowerLetter"/>
      <w:lvlText w:val="%2."/>
      <w:lvlJc w:val="left"/>
      <w:pPr>
        <w:ind w:left="2751" w:hanging="360"/>
      </w:pPr>
    </w:lvl>
    <w:lvl w:ilvl="2" w:tplc="0809001B" w:tentative="1">
      <w:start w:val="1"/>
      <w:numFmt w:val="lowerRoman"/>
      <w:lvlText w:val="%3."/>
      <w:lvlJc w:val="right"/>
      <w:pPr>
        <w:ind w:left="3471" w:hanging="180"/>
      </w:pPr>
    </w:lvl>
    <w:lvl w:ilvl="3" w:tplc="0809000F" w:tentative="1">
      <w:start w:val="1"/>
      <w:numFmt w:val="decimal"/>
      <w:lvlText w:val="%4."/>
      <w:lvlJc w:val="left"/>
      <w:pPr>
        <w:ind w:left="4191" w:hanging="360"/>
      </w:pPr>
    </w:lvl>
    <w:lvl w:ilvl="4" w:tplc="08090019" w:tentative="1">
      <w:start w:val="1"/>
      <w:numFmt w:val="lowerLetter"/>
      <w:lvlText w:val="%5."/>
      <w:lvlJc w:val="left"/>
      <w:pPr>
        <w:ind w:left="4911" w:hanging="360"/>
      </w:pPr>
    </w:lvl>
    <w:lvl w:ilvl="5" w:tplc="0809001B" w:tentative="1">
      <w:start w:val="1"/>
      <w:numFmt w:val="lowerRoman"/>
      <w:lvlText w:val="%6."/>
      <w:lvlJc w:val="right"/>
      <w:pPr>
        <w:ind w:left="5631" w:hanging="180"/>
      </w:pPr>
    </w:lvl>
    <w:lvl w:ilvl="6" w:tplc="0809000F" w:tentative="1">
      <w:start w:val="1"/>
      <w:numFmt w:val="decimal"/>
      <w:lvlText w:val="%7."/>
      <w:lvlJc w:val="left"/>
      <w:pPr>
        <w:ind w:left="6351" w:hanging="360"/>
      </w:pPr>
    </w:lvl>
    <w:lvl w:ilvl="7" w:tplc="08090019" w:tentative="1">
      <w:start w:val="1"/>
      <w:numFmt w:val="lowerLetter"/>
      <w:lvlText w:val="%8."/>
      <w:lvlJc w:val="left"/>
      <w:pPr>
        <w:ind w:left="7071" w:hanging="360"/>
      </w:pPr>
    </w:lvl>
    <w:lvl w:ilvl="8" w:tplc="0809001B" w:tentative="1">
      <w:start w:val="1"/>
      <w:numFmt w:val="lowerRoman"/>
      <w:lvlText w:val="%9."/>
      <w:lvlJc w:val="right"/>
      <w:pPr>
        <w:ind w:left="7791" w:hanging="180"/>
      </w:pPr>
    </w:lvl>
  </w:abstractNum>
  <w:abstractNum w:abstractNumId="7" w15:restartNumberingAfterBreak="0">
    <w:nsid w:val="1DD83086"/>
    <w:multiLevelType w:val="hybridMultilevel"/>
    <w:tmpl w:val="99DABBEC"/>
    <w:lvl w:ilvl="0" w:tplc="BEBA80F4">
      <w:start w:val="1"/>
      <w:numFmt w:val="bullet"/>
      <w:lvlText w:val="•"/>
      <w:lvlJc w:val="left"/>
      <w:pPr>
        <w:tabs>
          <w:tab w:val="num" w:pos="720"/>
        </w:tabs>
        <w:ind w:left="720" w:hanging="360"/>
      </w:pPr>
      <w:rPr>
        <w:rFonts w:ascii="Times New Roman" w:hAnsi="Times New Roman" w:hint="default"/>
      </w:rPr>
    </w:lvl>
    <w:lvl w:ilvl="1" w:tplc="9B766FB6" w:tentative="1">
      <w:start w:val="1"/>
      <w:numFmt w:val="bullet"/>
      <w:lvlText w:val="•"/>
      <w:lvlJc w:val="left"/>
      <w:pPr>
        <w:tabs>
          <w:tab w:val="num" w:pos="1440"/>
        </w:tabs>
        <w:ind w:left="1440" w:hanging="360"/>
      </w:pPr>
      <w:rPr>
        <w:rFonts w:ascii="Times New Roman" w:hAnsi="Times New Roman" w:hint="default"/>
      </w:rPr>
    </w:lvl>
    <w:lvl w:ilvl="2" w:tplc="FB603F86" w:tentative="1">
      <w:start w:val="1"/>
      <w:numFmt w:val="bullet"/>
      <w:lvlText w:val="•"/>
      <w:lvlJc w:val="left"/>
      <w:pPr>
        <w:tabs>
          <w:tab w:val="num" w:pos="2160"/>
        </w:tabs>
        <w:ind w:left="2160" w:hanging="360"/>
      </w:pPr>
      <w:rPr>
        <w:rFonts w:ascii="Times New Roman" w:hAnsi="Times New Roman" w:hint="default"/>
      </w:rPr>
    </w:lvl>
    <w:lvl w:ilvl="3" w:tplc="487A0304" w:tentative="1">
      <w:start w:val="1"/>
      <w:numFmt w:val="bullet"/>
      <w:lvlText w:val="•"/>
      <w:lvlJc w:val="left"/>
      <w:pPr>
        <w:tabs>
          <w:tab w:val="num" w:pos="2880"/>
        </w:tabs>
        <w:ind w:left="2880" w:hanging="360"/>
      </w:pPr>
      <w:rPr>
        <w:rFonts w:ascii="Times New Roman" w:hAnsi="Times New Roman" w:hint="default"/>
      </w:rPr>
    </w:lvl>
    <w:lvl w:ilvl="4" w:tplc="FDDC9ABE" w:tentative="1">
      <w:start w:val="1"/>
      <w:numFmt w:val="bullet"/>
      <w:lvlText w:val="•"/>
      <w:lvlJc w:val="left"/>
      <w:pPr>
        <w:tabs>
          <w:tab w:val="num" w:pos="3600"/>
        </w:tabs>
        <w:ind w:left="3600" w:hanging="360"/>
      </w:pPr>
      <w:rPr>
        <w:rFonts w:ascii="Times New Roman" w:hAnsi="Times New Roman" w:hint="default"/>
      </w:rPr>
    </w:lvl>
    <w:lvl w:ilvl="5" w:tplc="01764878" w:tentative="1">
      <w:start w:val="1"/>
      <w:numFmt w:val="bullet"/>
      <w:lvlText w:val="•"/>
      <w:lvlJc w:val="left"/>
      <w:pPr>
        <w:tabs>
          <w:tab w:val="num" w:pos="4320"/>
        </w:tabs>
        <w:ind w:left="4320" w:hanging="360"/>
      </w:pPr>
      <w:rPr>
        <w:rFonts w:ascii="Times New Roman" w:hAnsi="Times New Roman" w:hint="default"/>
      </w:rPr>
    </w:lvl>
    <w:lvl w:ilvl="6" w:tplc="A3FA46C8" w:tentative="1">
      <w:start w:val="1"/>
      <w:numFmt w:val="bullet"/>
      <w:lvlText w:val="•"/>
      <w:lvlJc w:val="left"/>
      <w:pPr>
        <w:tabs>
          <w:tab w:val="num" w:pos="5040"/>
        </w:tabs>
        <w:ind w:left="5040" w:hanging="360"/>
      </w:pPr>
      <w:rPr>
        <w:rFonts w:ascii="Times New Roman" w:hAnsi="Times New Roman" w:hint="default"/>
      </w:rPr>
    </w:lvl>
    <w:lvl w:ilvl="7" w:tplc="F68AA4DE" w:tentative="1">
      <w:start w:val="1"/>
      <w:numFmt w:val="bullet"/>
      <w:lvlText w:val="•"/>
      <w:lvlJc w:val="left"/>
      <w:pPr>
        <w:tabs>
          <w:tab w:val="num" w:pos="5760"/>
        </w:tabs>
        <w:ind w:left="5760" w:hanging="360"/>
      </w:pPr>
      <w:rPr>
        <w:rFonts w:ascii="Times New Roman" w:hAnsi="Times New Roman" w:hint="default"/>
      </w:rPr>
    </w:lvl>
    <w:lvl w:ilvl="8" w:tplc="65806012"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9DF7CF3"/>
    <w:multiLevelType w:val="multilevel"/>
    <w:tmpl w:val="6DA6F018"/>
    <w:lvl w:ilvl="0">
      <w:start w:val="5"/>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FBE4AE2"/>
    <w:multiLevelType w:val="hybridMultilevel"/>
    <w:tmpl w:val="DE5CF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D42944"/>
    <w:multiLevelType w:val="multilevel"/>
    <w:tmpl w:val="3A2CFC4C"/>
    <w:lvl w:ilvl="0">
      <w:start w:val="1"/>
      <w:numFmt w:val="decimal"/>
      <w:lvlText w:val="%1."/>
      <w:lvlJc w:val="left"/>
      <w:pPr>
        <w:ind w:left="502" w:hanging="360"/>
      </w:pPr>
      <w:rPr>
        <w:rFonts w:hint="default"/>
      </w:rPr>
    </w:lvl>
    <w:lvl w:ilvl="1">
      <w:start w:val="2"/>
      <w:numFmt w:val="decimal"/>
      <w:isLgl/>
      <w:lvlText w:val="%1.%2"/>
      <w:lvlJc w:val="left"/>
      <w:pPr>
        <w:ind w:left="1222" w:hanging="720"/>
      </w:pPr>
      <w:rPr>
        <w:rFonts w:hint="default"/>
      </w:rPr>
    </w:lvl>
    <w:lvl w:ilvl="2">
      <w:start w:val="1"/>
      <w:numFmt w:val="decimal"/>
      <w:isLgl/>
      <w:lvlText w:val="%1.%2.%3"/>
      <w:lvlJc w:val="left"/>
      <w:pPr>
        <w:ind w:left="1582" w:hanging="720"/>
      </w:pPr>
      <w:rPr>
        <w:rFonts w:hint="default"/>
      </w:rPr>
    </w:lvl>
    <w:lvl w:ilvl="3">
      <w:start w:val="1"/>
      <w:numFmt w:val="decimal"/>
      <w:isLgl/>
      <w:lvlText w:val="%1.%2.%3.%4"/>
      <w:lvlJc w:val="left"/>
      <w:pPr>
        <w:ind w:left="2302" w:hanging="1080"/>
      </w:pPr>
      <w:rPr>
        <w:rFonts w:hint="default"/>
      </w:rPr>
    </w:lvl>
    <w:lvl w:ilvl="4">
      <w:start w:val="1"/>
      <w:numFmt w:val="decimal"/>
      <w:isLgl/>
      <w:lvlText w:val="%1.%2.%3.%4.%5"/>
      <w:lvlJc w:val="left"/>
      <w:pPr>
        <w:ind w:left="2662" w:hanging="1080"/>
      </w:pPr>
      <w:rPr>
        <w:rFonts w:hint="default"/>
      </w:rPr>
    </w:lvl>
    <w:lvl w:ilvl="5">
      <w:start w:val="1"/>
      <w:numFmt w:val="decimal"/>
      <w:isLgl/>
      <w:lvlText w:val="%1.%2.%3.%4.%5.%6"/>
      <w:lvlJc w:val="left"/>
      <w:pPr>
        <w:ind w:left="3382" w:hanging="1440"/>
      </w:pPr>
      <w:rPr>
        <w:rFonts w:hint="default"/>
      </w:rPr>
    </w:lvl>
    <w:lvl w:ilvl="6">
      <w:start w:val="1"/>
      <w:numFmt w:val="decimal"/>
      <w:isLgl/>
      <w:lvlText w:val="%1.%2.%3.%4.%5.%6.%7"/>
      <w:lvlJc w:val="left"/>
      <w:pPr>
        <w:ind w:left="3742" w:hanging="1440"/>
      </w:pPr>
      <w:rPr>
        <w:rFonts w:hint="default"/>
      </w:rPr>
    </w:lvl>
    <w:lvl w:ilvl="7">
      <w:start w:val="1"/>
      <w:numFmt w:val="decimal"/>
      <w:isLgl/>
      <w:lvlText w:val="%1.%2.%3.%4.%5.%6.%7.%8"/>
      <w:lvlJc w:val="left"/>
      <w:pPr>
        <w:ind w:left="4462" w:hanging="1800"/>
      </w:pPr>
      <w:rPr>
        <w:rFonts w:hint="default"/>
      </w:rPr>
    </w:lvl>
    <w:lvl w:ilvl="8">
      <w:start w:val="1"/>
      <w:numFmt w:val="decimal"/>
      <w:isLgl/>
      <w:lvlText w:val="%1.%2.%3.%4.%5.%6.%7.%8.%9"/>
      <w:lvlJc w:val="left"/>
      <w:pPr>
        <w:ind w:left="4822" w:hanging="1800"/>
      </w:pPr>
      <w:rPr>
        <w:rFonts w:hint="default"/>
      </w:rPr>
    </w:lvl>
  </w:abstractNum>
  <w:abstractNum w:abstractNumId="11" w15:restartNumberingAfterBreak="0">
    <w:nsid w:val="378E0EAC"/>
    <w:multiLevelType w:val="multilevel"/>
    <w:tmpl w:val="403CB67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38DF72AC"/>
    <w:multiLevelType w:val="hybridMultilevel"/>
    <w:tmpl w:val="EF182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C14E97"/>
    <w:multiLevelType w:val="multilevel"/>
    <w:tmpl w:val="5B265DBE"/>
    <w:lvl w:ilvl="0">
      <w:start w:val="7"/>
      <w:numFmt w:val="decimal"/>
      <w:lvlText w:val="%1.0"/>
      <w:lvlJc w:val="left"/>
      <w:pPr>
        <w:ind w:left="400" w:hanging="400"/>
      </w:pPr>
      <w:rPr>
        <w:rFonts w:hint="default"/>
      </w:rPr>
    </w:lvl>
    <w:lvl w:ilvl="1">
      <w:start w:val="1"/>
      <w:numFmt w:val="decimal"/>
      <w:lvlText w:val="%1.%2"/>
      <w:lvlJc w:val="left"/>
      <w:pPr>
        <w:ind w:left="1120" w:hanging="4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3EE81C00"/>
    <w:multiLevelType w:val="hybridMultilevel"/>
    <w:tmpl w:val="A624373E"/>
    <w:lvl w:ilvl="0" w:tplc="08090013">
      <w:start w:val="1"/>
      <w:numFmt w:val="upperRoman"/>
      <w:lvlText w:val="%1."/>
      <w:lvlJc w:val="right"/>
      <w:pPr>
        <w:ind w:left="1350" w:hanging="360"/>
      </w:pPr>
    </w:lvl>
    <w:lvl w:ilvl="1" w:tplc="08090019" w:tentative="1">
      <w:start w:val="1"/>
      <w:numFmt w:val="lowerLetter"/>
      <w:lvlText w:val="%2."/>
      <w:lvlJc w:val="left"/>
      <w:pPr>
        <w:ind w:left="2070" w:hanging="360"/>
      </w:pPr>
    </w:lvl>
    <w:lvl w:ilvl="2" w:tplc="0809001B" w:tentative="1">
      <w:start w:val="1"/>
      <w:numFmt w:val="lowerRoman"/>
      <w:lvlText w:val="%3."/>
      <w:lvlJc w:val="right"/>
      <w:pPr>
        <w:ind w:left="2790" w:hanging="180"/>
      </w:pPr>
    </w:lvl>
    <w:lvl w:ilvl="3" w:tplc="0809000F" w:tentative="1">
      <w:start w:val="1"/>
      <w:numFmt w:val="decimal"/>
      <w:lvlText w:val="%4."/>
      <w:lvlJc w:val="left"/>
      <w:pPr>
        <w:ind w:left="3510" w:hanging="360"/>
      </w:pPr>
    </w:lvl>
    <w:lvl w:ilvl="4" w:tplc="08090019" w:tentative="1">
      <w:start w:val="1"/>
      <w:numFmt w:val="lowerLetter"/>
      <w:lvlText w:val="%5."/>
      <w:lvlJc w:val="left"/>
      <w:pPr>
        <w:ind w:left="4230" w:hanging="360"/>
      </w:pPr>
    </w:lvl>
    <w:lvl w:ilvl="5" w:tplc="0809001B" w:tentative="1">
      <w:start w:val="1"/>
      <w:numFmt w:val="lowerRoman"/>
      <w:lvlText w:val="%6."/>
      <w:lvlJc w:val="right"/>
      <w:pPr>
        <w:ind w:left="4950" w:hanging="180"/>
      </w:pPr>
    </w:lvl>
    <w:lvl w:ilvl="6" w:tplc="0809000F" w:tentative="1">
      <w:start w:val="1"/>
      <w:numFmt w:val="decimal"/>
      <w:lvlText w:val="%7."/>
      <w:lvlJc w:val="left"/>
      <w:pPr>
        <w:ind w:left="5670" w:hanging="360"/>
      </w:pPr>
    </w:lvl>
    <w:lvl w:ilvl="7" w:tplc="08090019" w:tentative="1">
      <w:start w:val="1"/>
      <w:numFmt w:val="lowerLetter"/>
      <w:lvlText w:val="%8."/>
      <w:lvlJc w:val="left"/>
      <w:pPr>
        <w:ind w:left="6390" w:hanging="360"/>
      </w:pPr>
    </w:lvl>
    <w:lvl w:ilvl="8" w:tplc="0809001B" w:tentative="1">
      <w:start w:val="1"/>
      <w:numFmt w:val="lowerRoman"/>
      <w:lvlText w:val="%9."/>
      <w:lvlJc w:val="right"/>
      <w:pPr>
        <w:ind w:left="7110" w:hanging="180"/>
      </w:pPr>
    </w:lvl>
  </w:abstractNum>
  <w:abstractNum w:abstractNumId="15" w15:restartNumberingAfterBreak="0">
    <w:nsid w:val="3FC4757B"/>
    <w:multiLevelType w:val="multilevel"/>
    <w:tmpl w:val="8EEA3404"/>
    <w:lvl w:ilvl="0">
      <w:start w:val="6"/>
      <w:numFmt w:val="decimal"/>
      <w:lvlText w:val="%1.0"/>
      <w:lvlJc w:val="left"/>
      <w:pPr>
        <w:ind w:left="400" w:hanging="400"/>
      </w:pPr>
      <w:rPr>
        <w:rFonts w:hint="default"/>
      </w:rPr>
    </w:lvl>
    <w:lvl w:ilvl="1">
      <w:start w:val="1"/>
      <w:numFmt w:val="decimal"/>
      <w:lvlText w:val="%1.%2"/>
      <w:lvlJc w:val="left"/>
      <w:pPr>
        <w:ind w:left="1120" w:hanging="4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41824FE6"/>
    <w:multiLevelType w:val="hybridMultilevel"/>
    <w:tmpl w:val="A42A72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EC6D97"/>
    <w:multiLevelType w:val="hybridMultilevel"/>
    <w:tmpl w:val="113EBB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A195514"/>
    <w:multiLevelType w:val="hybridMultilevel"/>
    <w:tmpl w:val="61F2EFFC"/>
    <w:lvl w:ilvl="0" w:tplc="3AB4759A">
      <w:start w:val="1"/>
      <w:numFmt w:val="bullet"/>
      <w:lvlText w:val="•"/>
      <w:lvlJc w:val="left"/>
      <w:pPr>
        <w:tabs>
          <w:tab w:val="num" w:pos="720"/>
        </w:tabs>
        <w:ind w:left="720" w:hanging="360"/>
      </w:pPr>
      <w:rPr>
        <w:rFonts w:ascii="Times New Roman" w:hAnsi="Times New Roman" w:hint="default"/>
      </w:rPr>
    </w:lvl>
    <w:lvl w:ilvl="1" w:tplc="EF1CA7A6" w:tentative="1">
      <w:start w:val="1"/>
      <w:numFmt w:val="bullet"/>
      <w:lvlText w:val="•"/>
      <w:lvlJc w:val="left"/>
      <w:pPr>
        <w:tabs>
          <w:tab w:val="num" w:pos="1440"/>
        </w:tabs>
        <w:ind w:left="1440" w:hanging="360"/>
      </w:pPr>
      <w:rPr>
        <w:rFonts w:ascii="Times New Roman" w:hAnsi="Times New Roman" w:hint="default"/>
      </w:rPr>
    </w:lvl>
    <w:lvl w:ilvl="2" w:tplc="3C92100E" w:tentative="1">
      <w:start w:val="1"/>
      <w:numFmt w:val="bullet"/>
      <w:lvlText w:val="•"/>
      <w:lvlJc w:val="left"/>
      <w:pPr>
        <w:tabs>
          <w:tab w:val="num" w:pos="2160"/>
        </w:tabs>
        <w:ind w:left="2160" w:hanging="360"/>
      </w:pPr>
      <w:rPr>
        <w:rFonts w:ascii="Times New Roman" w:hAnsi="Times New Roman" w:hint="default"/>
      </w:rPr>
    </w:lvl>
    <w:lvl w:ilvl="3" w:tplc="48543328" w:tentative="1">
      <w:start w:val="1"/>
      <w:numFmt w:val="bullet"/>
      <w:lvlText w:val="•"/>
      <w:lvlJc w:val="left"/>
      <w:pPr>
        <w:tabs>
          <w:tab w:val="num" w:pos="2880"/>
        </w:tabs>
        <w:ind w:left="2880" w:hanging="360"/>
      </w:pPr>
      <w:rPr>
        <w:rFonts w:ascii="Times New Roman" w:hAnsi="Times New Roman" w:hint="default"/>
      </w:rPr>
    </w:lvl>
    <w:lvl w:ilvl="4" w:tplc="1124FF8C" w:tentative="1">
      <w:start w:val="1"/>
      <w:numFmt w:val="bullet"/>
      <w:lvlText w:val="•"/>
      <w:lvlJc w:val="left"/>
      <w:pPr>
        <w:tabs>
          <w:tab w:val="num" w:pos="3600"/>
        </w:tabs>
        <w:ind w:left="3600" w:hanging="360"/>
      </w:pPr>
      <w:rPr>
        <w:rFonts w:ascii="Times New Roman" w:hAnsi="Times New Roman" w:hint="default"/>
      </w:rPr>
    </w:lvl>
    <w:lvl w:ilvl="5" w:tplc="283C05CC" w:tentative="1">
      <w:start w:val="1"/>
      <w:numFmt w:val="bullet"/>
      <w:lvlText w:val="•"/>
      <w:lvlJc w:val="left"/>
      <w:pPr>
        <w:tabs>
          <w:tab w:val="num" w:pos="4320"/>
        </w:tabs>
        <w:ind w:left="4320" w:hanging="360"/>
      </w:pPr>
      <w:rPr>
        <w:rFonts w:ascii="Times New Roman" w:hAnsi="Times New Roman" w:hint="default"/>
      </w:rPr>
    </w:lvl>
    <w:lvl w:ilvl="6" w:tplc="A3E4F2AA" w:tentative="1">
      <w:start w:val="1"/>
      <w:numFmt w:val="bullet"/>
      <w:lvlText w:val="•"/>
      <w:lvlJc w:val="left"/>
      <w:pPr>
        <w:tabs>
          <w:tab w:val="num" w:pos="5040"/>
        </w:tabs>
        <w:ind w:left="5040" w:hanging="360"/>
      </w:pPr>
      <w:rPr>
        <w:rFonts w:ascii="Times New Roman" w:hAnsi="Times New Roman" w:hint="default"/>
      </w:rPr>
    </w:lvl>
    <w:lvl w:ilvl="7" w:tplc="20F6E976" w:tentative="1">
      <w:start w:val="1"/>
      <w:numFmt w:val="bullet"/>
      <w:lvlText w:val="•"/>
      <w:lvlJc w:val="left"/>
      <w:pPr>
        <w:tabs>
          <w:tab w:val="num" w:pos="5760"/>
        </w:tabs>
        <w:ind w:left="5760" w:hanging="360"/>
      </w:pPr>
      <w:rPr>
        <w:rFonts w:ascii="Times New Roman" w:hAnsi="Times New Roman" w:hint="default"/>
      </w:rPr>
    </w:lvl>
    <w:lvl w:ilvl="8" w:tplc="111A7FBA"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4F7802E2"/>
    <w:multiLevelType w:val="multilevel"/>
    <w:tmpl w:val="79BED7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04372CD"/>
    <w:multiLevelType w:val="hybridMultilevel"/>
    <w:tmpl w:val="CFBC0C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5575446B"/>
    <w:multiLevelType w:val="multilevel"/>
    <w:tmpl w:val="711CB49E"/>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8905EDB"/>
    <w:multiLevelType w:val="multilevel"/>
    <w:tmpl w:val="FC3E88F6"/>
    <w:lvl w:ilvl="0">
      <w:start w:val="1"/>
      <w:numFmt w:val="decimal"/>
      <w:lvlText w:val="%1."/>
      <w:lvlJc w:val="left"/>
      <w:pPr>
        <w:ind w:left="951" w:hanging="851"/>
      </w:pPr>
      <w:rPr>
        <w:rFonts w:ascii="Arial" w:eastAsia="Arial" w:hAnsi="Arial" w:cs="Arial" w:hint="default"/>
        <w:b/>
        <w:bCs/>
        <w:w w:val="99"/>
        <w:sz w:val="28"/>
        <w:szCs w:val="28"/>
        <w:lang w:val="en-US" w:eastAsia="en-US" w:bidi="ar-SA"/>
      </w:rPr>
    </w:lvl>
    <w:lvl w:ilvl="1">
      <w:start w:val="1"/>
      <w:numFmt w:val="decimal"/>
      <w:lvlText w:val="%1.%2."/>
      <w:lvlJc w:val="left"/>
      <w:pPr>
        <w:ind w:left="951" w:hanging="851"/>
      </w:pPr>
      <w:rPr>
        <w:rFonts w:ascii="Arial MT" w:eastAsia="Arial MT" w:hAnsi="Arial MT" w:cs="Arial MT" w:hint="default"/>
        <w:w w:val="100"/>
        <w:sz w:val="24"/>
        <w:szCs w:val="24"/>
        <w:lang w:val="en-US" w:eastAsia="en-US" w:bidi="ar-SA"/>
      </w:rPr>
    </w:lvl>
    <w:lvl w:ilvl="2">
      <w:start w:val="1"/>
      <w:numFmt w:val="decimal"/>
      <w:lvlText w:val="%1.%2.%3."/>
      <w:lvlJc w:val="left"/>
      <w:pPr>
        <w:ind w:left="1135" w:hanging="851"/>
      </w:pPr>
      <w:rPr>
        <w:rFonts w:ascii="Arial MT" w:eastAsia="Arial MT" w:hAnsi="Arial MT" w:cs="Arial MT" w:hint="default"/>
        <w:w w:val="100"/>
        <w:sz w:val="24"/>
        <w:szCs w:val="24"/>
        <w:lang w:val="en-US" w:eastAsia="en-US" w:bidi="ar-SA"/>
      </w:rPr>
    </w:lvl>
    <w:lvl w:ilvl="3">
      <w:numFmt w:val="bullet"/>
      <w:lvlText w:val="•"/>
      <w:lvlJc w:val="left"/>
      <w:pPr>
        <w:ind w:left="3480" w:hanging="851"/>
      </w:pPr>
      <w:rPr>
        <w:rFonts w:hint="default"/>
        <w:lang w:val="en-US" w:eastAsia="en-US" w:bidi="ar-SA"/>
      </w:rPr>
    </w:lvl>
    <w:lvl w:ilvl="4">
      <w:numFmt w:val="bullet"/>
      <w:lvlText w:val="•"/>
      <w:lvlJc w:val="left"/>
      <w:pPr>
        <w:ind w:left="4320" w:hanging="851"/>
      </w:pPr>
      <w:rPr>
        <w:rFonts w:hint="default"/>
        <w:lang w:val="en-US" w:eastAsia="en-US" w:bidi="ar-SA"/>
      </w:rPr>
    </w:lvl>
    <w:lvl w:ilvl="5">
      <w:numFmt w:val="bullet"/>
      <w:lvlText w:val="•"/>
      <w:lvlJc w:val="left"/>
      <w:pPr>
        <w:ind w:left="5160" w:hanging="851"/>
      </w:pPr>
      <w:rPr>
        <w:rFonts w:hint="default"/>
        <w:lang w:val="en-US" w:eastAsia="en-US" w:bidi="ar-SA"/>
      </w:rPr>
    </w:lvl>
    <w:lvl w:ilvl="6">
      <w:numFmt w:val="bullet"/>
      <w:lvlText w:val="•"/>
      <w:lvlJc w:val="left"/>
      <w:pPr>
        <w:ind w:left="6000" w:hanging="851"/>
      </w:pPr>
      <w:rPr>
        <w:rFonts w:hint="default"/>
        <w:lang w:val="en-US" w:eastAsia="en-US" w:bidi="ar-SA"/>
      </w:rPr>
    </w:lvl>
    <w:lvl w:ilvl="7">
      <w:numFmt w:val="bullet"/>
      <w:lvlText w:val="•"/>
      <w:lvlJc w:val="left"/>
      <w:pPr>
        <w:ind w:left="6840" w:hanging="851"/>
      </w:pPr>
      <w:rPr>
        <w:rFonts w:hint="default"/>
        <w:lang w:val="en-US" w:eastAsia="en-US" w:bidi="ar-SA"/>
      </w:rPr>
    </w:lvl>
    <w:lvl w:ilvl="8">
      <w:numFmt w:val="bullet"/>
      <w:lvlText w:val="•"/>
      <w:lvlJc w:val="left"/>
      <w:pPr>
        <w:ind w:left="7680" w:hanging="851"/>
      </w:pPr>
      <w:rPr>
        <w:rFonts w:hint="default"/>
        <w:lang w:val="en-US" w:eastAsia="en-US" w:bidi="ar-SA"/>
      </w:rPr>
    </w:lvl>
  </w:abstractNum>
  <w:abstractNum w:abstractNumId="23" w15:restartNumberingAfterBreak="0">
    <w:nsid w:val="58B56B11"/>
    <w:multiLevelType w:val="multilevel"/>
    <w:tmpl w:val="947CF246"/>
    <w:lvl w:ilvl="0">
      <w:start w:val="6"/>
      <w:numFmt w:val="decimal"/>
      <w:lvlText w:val="%1"/>
      <w:lvlJc w:val="left"/>
      <w:pPr>
        <w:ind w:left="360" w:hanging="360"/>
      </w:pPr>
      <w:rPr>
        <w:rFonts w:hint="default"/>
        <w:b/>
        <w:sz w:val="28"/>
      </w:rPr>
    </w:lvl>
    <w:lvl w:ilvl="1">
      <w:start w:val="4"/>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440" w:hanging="1440"/>
      </w:pPr>
      <w:rPr>
        <w:rFonts w:hint="default"/>
        <w:b/>
        <w:sz w:val="28"/>
      </w:rPr>
    </w:lvl>
  </w:abstractNum>
  <w:abstractNum w:abstractNumId="24" w15:restartNumberingAfterBreak="0">
    <w:nsid w:val="5A1F2E7A"/>
    <w:multiLevelType w:val="hybridMultilevel"/>
    <w:tmpl w:val="7BE20978"/>
    <w:lvl w:ilvl="0" w:tplc="08090001">
      <w:start w:val="1"/>
      <w:numFmt w:val="bullet"/>
      <w:lvlText w:val=""/>
      <w:lvlJc w:val="left"/>
      <w:pPr>
        <w:ind w:left="1311" w:hanging="360"/>
      </w:pPr>
      <w:rPr>
        <w:rFonts w:ascii="Symbol" w:hAnsi="Symbol" w:hint="default"/>
      </w:rPr>
    </w:lvl>
    <w:lvl w:ilvl="1" w:tplc="08090003" w:tentative="1">
      <w:start w:val="1"/>
      <w:numFmt w:val="bullet"/>
      <w:lvlText w:val="o"/>
      <w:lvlJc w:val="left"/>
      <w:pPr>
        <w:ind w:left="2031" w:hanging="360"/>
      </w:pPr>
      <w:rPr>
        <w:rFonts w:ascii="Courier New" w:hAnsi="Courier New" w:cs="Courier New" w:hint="default"/>
      </w:rPr>
    </w:lvl>
    <w:lvl w:ilvl="2" w:tplc="08090005" w:tentative="1">
      <w:start w:val="1"/>
      <w:numFmt w:val="bullet"/>
      <w:lvlText w:val=""/>
      <w:lvlJc w:val="left"/>
      <w:pPr>
        <w:ind w:left="2751" w:hanging="360"/>
      </w:pPr>
      <w:rPr>
        <w:rFonts w:ascii="Wingdings" w:hAnsi="Wingdings" w:hint="default"/>
      </w:rPr>
    </w:lvl>
    <w:lvl w:ilvl="3" w:tplc="08090001" w:tentative="1">
      <w:start w:val="1"/>
      <w:numFmt w:val="bullet"/>
      <w:lvlText w:val=""/>
      <w:lvlJc w:val="left"/>
      <w:pPr>
        <w:ind w:left="3471" w:hanging="360"/>
      </w:pPr>
      <w:rPr>
        <w:rFonts w:ascii="Symbol" w:hAnsi="Symbol" w:hint="default"/>
      </w:rPr>
    </w:lvl>
    <w:lvl w:ilvl="4" w:tplc="08090003" w:tentative="1">
      <w:start w:val="1"/>
      <w:numFmt w:val="bullet"/>
      <w:lvlText w:val="o"/>
      <w:lvlJc w:val="left"/>
      <w:pPr>
        <w:ind w:left="4191" w:hanging="360"/>
      </w:pPr>
      <w:rPr>
        <w:rFonts w:ascii="Courier New" w:hAnsi="Courier New" w:cs="Courier New" w:hint="default"/>
      </w:rPr>
    </w:lvl>
    <w:lvl w:ilvl="5" w:tplc="08090005" w:tentative="1">
      <w:start w:val="1"/>
      <w:numFmt w:val="bullet"/>
      <w:lvlText w:val=""/>
      <w:lvlJc w:val="left"/>
      <w:pPr>
        <w:ind w:left="4911" w:hanging="360"/>
      </w:pPr>
      <w:rPr>
        <w:rFonts w:ascii="Wingdings" w:hAnsi="Wingdings" w:hint="default"/>
      </w:rPr>
    </w:lvl>
    <w:lvl w:ilvl="6" w:tplc="08090001" w:tentative="1">
      <w:start w:val="1"/>
      <w:numFmt w:val="bullet"/>
      <w:lvlText w:val=""/>
      <w:lvlJc w:val="left"/>
      <w:pPr>
        <w:ind w:left="5631" w:hanging="360"/>
      </w:pPr>
      <w:rPr>
        <w:rFonts w:ascii="Symbol" w:hAnsi="Symbol" w:hint="default"/>
      </w:rPr>
    </w:lvl>
    <w:lvl w:ilvl="7" w:tplc="08090003" w:tentative="1">
      <w:start w:val="1"/>
      <w:numFmt w:val="bullet"/>
      <w:lvlText w:val="o"/>
      <w:lvlJc w:val="left"/>
      <w:pPr>
        <w:ind w:left="6351" w:hanging="360"/>
      </w:pPr>
      <w:rPr>
        <w:rFonts w:ascii="Courier New" w:hAnsi="Courier New" w:cs="Courier New" w:hint="default"/>
      </w:rPr>
    </w:lvl>
    <w:lvl w:ilvl="8" w:tplc="08090005" w:tentative="1">
      <w:start w:val="1"/>
      <w:numFmt w:val="bullet"/>
      <w:lvlText w:val=""/>
      <w:lvlJc w:val="left"/>
      <w:pPr>
        <w:ind w:left="7071" w:hanging="360"/>
      </w:pPr>
      <w:rPr>
        <w:rFonts w:ascii="Wingdings" w:hAnsi="Wingdings" w:hint="default"/>
      </w:rPr>
    </w:lvl>
  </w:abstractNum>
  <w:abstractNum w:abstractNumId="25" w15:restartNumberingAfterBreak="0">
    <w:nsid w:val="5C284078"/>
    <w:multiLevelType w:val="multilevel"/>
    <w:tmpl w:val="0B8C5566"/>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DA711CC"/>
    <w:multiLevelType w:val="hybridMultilevel"/>
    <w:tmpl w:val="C8CA6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F6C0AA9"/>
    <w:multiLevelType w:val="hybridMultilevel"/>
    <w:tmpl w:val="726657B0"/>
    <w:lvl w:ilvl="0" w:tplc="7952B67C">
      <w:start w:val="1"/>
      <w:numFmt w:val="bullet"/>
      <w:lvlText w:val="•"/>
      <w:lvlJc w:val="left"/>
      <w:pPr>
        <w:tabs>
          <w:tab w:val="num" w:pos="720"/>
        </w:tabs>
        <w:ind w:left="720" w:hanging="360"/>
      </w:pPr>
      <w:rPr>
        <w:rFonts w:ascii="Times New Roman" w:hAnsi="Times New Roman" w:hint="default"/>
      </w:rPr>
    </w:lvl>
    <w:lvl w:ilvl="1" w:tplc="3DD09DF6" w:tentative="1">
      <w:start w:val="1"/>
      <w:numFmt w:val="bullet"/>
      <w:lvlText w:val="•"/>
      <w:lvlJc w:val="left"/>
      <w:pPr>
        <w:tabs>
          <w:tab w:val="num" w:pos="1440"/>
        </w:tabs>
        <w:ind w:left="1440" w:hanging="360"/>
      </w:pPr>
      <w:rPr>
        <w:rFonts w:ascii="Times New Roman" w:hAnsi="Times New Roman" w:hint="default"/>
      </w:rPr>
    </w:lvl>
    <w:lvl w:ilvl="2" w:tplc="77F20924" w:tentative="1">
      <w:start w:val="1"/>
      <w:numFmt w:val="bullet"/>
      <w:lvlText w:val="•"/>
      <w:lvlJc w:val="left"/>
      <w:pPr>
        <w:tabs>
          <w:tab w:val="num" w:pos="2160"/>
        </w:tabs>
        <w:ind w:left="2160" w:hanging="360"/>
      </w:pPr>
      <w:rPr>
        <w:rFonts w:ascii="Times New Roman" w:hAnsi="Times New Roman" w:hint="default"/>
      </w:rPr>
    </w:lvl>
    <w:lvl w:ilvl="3" w:tplc="001CAB8C" w:tentative="1">
      <w:start w:val="1"/>
      <w:numFmt w:val="bullet"/>
      <w:lvlText w:val="•"/>
      <w:lvlJc w:val="left"/>
      <w:pPr>
        <w:tabs>
          <w:tab w:val="num" w:pos="2880"/>
        </w:tabs>
        <w:ind w:left="2880" w:hanging="360"/>
      </w:pPr>
      <w:rPr>
        <w:rFonts w:ascii="Times New Roman" w:hAnsi="Times New Roman" w:hint="default"/>
      </w:rPr>
    </w:lvl>
    <w:lvl w:ilvl="4" w:tplc="A2EE29DA" w:tentative="1">
      <w:start w:val="1"/>
      <w:numFmt w:val="bullet"/>
      <w:lvlText w:val="•"/>
      <w:lvlJc w:val="left"/>
      <w:pPr>
        <w:tabs>
          <w:tab w:val="num" w:pos="3600"/>
        </w:tabs>
        <w:ind w:left="3600" w:hanging="360"/>
      </w:pPr>
      <w:rPr>
        <w:rFonts w:ascii="Times New Roman" w:hAnsi="Times New Roman" w:hint="default"/>
      </w:rPr>
    </w:lvl>
    <w:lvl w:ilvl="5" w:tplc="10829F40" w:tentative="1">
      <w:start w:val="1"/>
      <w:numFmt w:val="bullet"/>
      <w:lvlText w:val="•"/>
      <w:lvlJc w:val="left"/>
      <w:pPr>
        <w:tabs>
          <w:tab w:val="num" w:pos="4320"/>
        </w:tabs>
        <w:ind w:left="4320" w:hanging="360"/>
      </w:pPr>
      <w:rPr>
        <w:rFonts w:ascii="Times New Roman" w:hAnsi="Times New Roman" w:hint="default"/>
      </w:rPr>
    </w:lvl>
    <w:lvl w:ilvl="6" w:tplc="09F670A4" w:tentative="1">
      <w:start w:val="1"/>
      <w:numFmt w:val="bullet"/>
      <w:lvlText w:val="•"/>
      <w:lvlJc w:val="left"/>
      <w:pPr>
        <w:tabs>
          <w:tab w:val="num" w:pos="5040"/>
        </w:tabs>
        <w:ind w:left="5040" w:hanging="360"/>
      </w:pPr>
      <w:rPr>
        <w:rFonts w:ascii="Times New Roman" w:hAnsi="Times New Roman" w:hint="default"/>
      </w:rPr>
    </w:lvl>
    <w:lvl w:ilvl="7" w:tplc="BAF4D876" w:tentative="1">
      <w:start w:val="1"/>
      <w:numFmt w:val="bullet"/>
      <w:lvlText w:val="•"/>
      <w:lvlJc w:val="left"/>
      <w:pPr>
        <w:tabs>
          <w:tab w:val="num" w:pos="5760"/>
        </w:tabs>
        <w:ind w:left="5760" w:hanging="360"/>
      </w:pPr>
      <w:rPr>
        <w:rFonts w:ascii="Times New Roman" w:hAnsi="Times New Roman" w:hint="default"/>
      </w:rPr>
    </w:lvl>
    <w:lvl w:ilvl="8" w:tplc="CA326972"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60DD5B0C"/>
    <w:multiLevelType w:val="hybridMultilevel"/>
    <w:tmpl w:val="CDEED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4F531F"/>
    <w:multiLevelType w:val="multilevel"/>
    <w:tmpl w:val="48C2B38C"/>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3C6736F"/>
    <w:multiLevelType w:val="multilevel"/>
    <w:tmpl w:val="61A43DC8"/>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40D1F36"/>
    <w:multiLevelType w:val="multilevel"/>
    <w:tmpl w:val="0C04559E"/>
    <w:lvl w:ilvl="0">
      <w:start w:val="5"/>
      <w:numFmt w:val="decimal"/>
      <w:lvlText w:val="%1."/>
      <w:lvlJc w:val="left"/>
      <w:pPr>
        <w:ind w:left="630" w:hanging="630"/>
      </w:pPr>
      <w:rPr>
        <w:rFonts w:hint="default"/>
      </w:rPr>
    </w:lvl>
    <w:lvl w:ilvl="1">
      <w:start w:val="3"/>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643F1063"/>
    <w:multiLevelType w:val="hybridMultilevel"/>
    <w:tmpl w:val="92B839F0"/>
    <w:lvl w:ilvl="0" w:tplc="FAD44AE4">
      <w:start w:val="1"/>
      <w:numFmt w:val="bullet"/>
      <w:lvlText w:val="•"/>
      <w:lvlJc w:val="left"/>
      <w:pPr>
        <w:tabs>
          <w:tab w:val="num" w:pos="720"/>
        </w:tabs>
        <w:ind w:left="720" w:hanging="360"/>
      </w:pPr>
      <w:rPr>
        <w:rFonts w:ascii="Times New Roman" w:hAnsi="Times New Roman" w:hint="default"/>
      </w:rPr>
    </w:lvl>
    <w:lvl w:ilvl="1" w:tplc="8A7086E8" w:tentative="1">
      <w:start w:val="1"/>
      <w:numFmt w:val="bullet"/>
      <w:lvlText w:val="•"/>
      <w:lvlJc w:val="left"/>
      <w:pPr>
        <w:tabs>
          <w:tab w:val="num" w:pos="1440"/>
        </w:tabs>
        <w:ind w:left="1440" w:hanging="360"/>
      </w:pPr>
      <w:rPr>
        <w:rFonts w:ascii="Times New Roman" w:hAnsi="Times New Roman" w:hint="default"/>
      </w:rPr>
    </w:lvl>
    <w:lvl w:ilvl="2" w:tplc="0A9EAF2C" w:tentative="1">
      <w:start w:val="1"/>
      <w:numFmt w:val="bullet"/>
      <w:lvlText w:val="•"/>
      <w:lvlJc w:val="left"/>
      <w:pPr>
        <w:tabs>
          <w:tab w:val="num" w:pos="2160"/>
        </w:tabs>
        <w:ind w:left="2160" w:hanging="360"/>
      </w:pPr>
      <w:rPr>
        <w:rFonts w:ascii="Times New Roman" w:hAnsi="Times New Roman" w:hint="default"/>
      </w:rPr>
    </w:lvl>
    <w:lvl w:ilvl="3" w:tplc="9B68783A" w:tentative="1">
      <w:start w:val="1"/>
      <w:numFmt w:val="bullet"/>
      <w:lvlText w:val="•"/>
      <w:lvlJc w:val="left"/>
      <w:pPr>
        <w:tabs>
          <w:tab w:val="num" w:pos="2880"/>
        </w:tabs>
        <w:ind w:left="2880" w:hanging="360"/>
      </w:pPr>
      <w:rPr>
        <w:rFonts w:ascii="Times New Roman" w:hAnsi="Times New Roman" w:hint="default"/>
      </w:rPr>
    </w:lvl>
    <w:lvl w:ilvl="4" w:tplc="EF04F18C" w:tentative="1">
      <w:start w:val="1"/>
      <w:numFmt w:val="bullet"/>
      <w:lvlText w:val="•"/>
      <w:lvlJc w:val="left"/>
      <w:pPr>
        <w:tabs>
          <w:tab w:val="num" w:pos="3600"/>
        </w:tabs>
        <w:ind w:left="3600" w:hanging="360"/>
      </w:pPr>
      <w:rPr>
        <w:rFonts w:ascii="Times New Roman" w:hAnsi="Times New Roman" w:hint="default"/>
      </w:rPr>
    </w:lvl>
    <w:lvl w:ilvl="5" w:tplc="4334A102" w:tentative="1">
      <w:start w:val="1"/>
      <w:numFmt w:val="bullet"/>
      <w:lvlText w:val="•"/>
      <w:lvlJc w:val="left"/>
      <w:pPr>
        <w:tabs>
          <w:tab w:val="num" w:pos="4320"/>
        </w:tabs>
        <w:ind w:left="4320" w:hanging="360"/>
      </w:pPr>
      <w:rPr>
        <w:rFonts w:ascii="Times New Roman" w:hAnsi="Times New Roman" w:hint="default"/>
      </w:rPr>
    </w:lvl>
    <w:lvl w:ilvl="6" w:tplc="55C85E8C" w:tentative="1">
      <w:start w:val="1"/>
      <w:numFmt w:val="bullet"/>
      <w:lvlText w:val="•"/>
      <w:lvlJc w:val="left"/>
      <w:pPr>
        <w:tabs>
          <w:tab w:val="num" w:pos="5040"/>
        </w:tabs>
        <w:ind w:left="5040" w:hanging="360"/>
      </w:pPr>
      <w:rPr>
        <w:rFonts w:ascii="Times New Roman" w:hAnsi="Times New Roman" w:hint="default"/>
      </w:rPr>
    </w:lvl>
    <w:lvl w:ilvl="7" w:tplc="824C31B4" w:tentative="1">
      <w:start w:val="1"/>
      <w:numFmt w:val="bullet"/>
      <w:lvlText w:val="•"/>
      <w:lvlJc w:val="left"/>
      <w:pPr>
        <w:tabs>
          <w:tab w:val="num" w:pos="5760"/>
        </w:tabs>
        <w:ind w:left="5760" w:hanging="360"/>
      </w:pPr>
      <w:rPr>
        <w:rFonts w:ascii="Times New Roman" w:hAnsi="Times New Roman" w:hint="default"/>
      </w:rPr>
    </w:lvl>
    <w:lvl w:ilvl="8" w:tplc="11C6438A"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68B12914"/>
    <w:multiLevelType w:val="multilevel"/>
    <w:tmpl w:val="5198BF64"/>
    <w:lvl w:ilvl="0">
      <w:start w:val="5"/>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2463F96"/>
    <w:multiLevelType w:val="multilevel"/>
    <w:tmpl w:val="6AF6CE7A"/>
    <w:lvl w:ilvl="0">
      <w:start w:val="5"/>
      <w:numFmt w:val="decimal"/>
      <w:lvlText w:val="%1."/>
      <w:lvlJc w:val="left"/>
      <w:pPr>
        <w:ind w:left="630" w:hanging="630"/>
      </w:pPr>
      <w:rPr>
        <w:rFonts w:ascii="Times New Roman" w:hAnsi="Times New Roman" w:cs="Times New Roman" w:hint="default"/>
        <w:sz w:val="28"/>
        <w:szCs w:val="28"/>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52B33EF"/>
    <w:multiLevelType w:val="hybridMultilevel"/>
    <w:tmpl w:val="22127320"/>
    <w:lvl w:ilvl="0" w:tplc="1E0E71E6">
      <w:start w:val="1"/>
      <w:numFmt w:val="bullet"/>
      <w:lvlText w:val="•"/>
      <w:lvlJc w:val="left"/>
      <w:pPr>
        <w:tabs>
          <w:tab w:val="num" w:pos="720"/>
        </w:tabs>
        <w:ind w:left="720" w:hanging="360"/>
      </w:pPr>
      <w:rPr>
        <w:rFonts w:ascii="Arial" w:hAnsi="Arial" w:hint="default"/>
      </w:rPr>
    </w:lvl>
    <w:lvl w:ilvl="1" w:tplc="EE8862C2" w:tentative="1">
      <w:start w:val="1"/>
      <w:numFmt w:val="bullet"/>
      <w:lvlText w:val="•"/>
      <w:lvlJc w:val="left"/>
      <w:pPr>
        <w:tabs>
          <w:tab w:val="num" w:pos="1440"/>
        </w:tabs>
        <w:ind w:left="1440" w:hanging="360"/>
      </w:pPr>
      <w:rPr>
        <w:rFonts w:ascii="Arial" w:hAnsi="Arial" w:hint="default"/>
      </w:rPr>
    </w:lvl>
    <w:lvl w:ilvl="2" w:tplc="0F8CD70A" w:tentative="1">
      <w:start w:val="1"/>
      <w:numFmt w:val="bullet"/>
      <w:lvlText w:val="•"/>
      <w:lvlJc w:val="left"/>
      <w:pPr>
        <w:tabs>
          <w:tab w:val="num" w:pos="2160"/>
        </w:tabs>
        <w:ind w:left="2160" w:hanging="360"/>
      </w:pPr>
      <w:rPr>
        <w:rFonts w:ascii="Arial" w:hAnsi="Arial" w:hint="default"/>
      </w:rPr>
    </w:lvl>
    <w:lvl w:ilvl="3" w:tplc="4E24331C" w:tentative="1">
      <w:start w:val="1"/>
      <w:numFmt w:val="bullet"/>
      <w:lvlText w:val="•"/>
      <w:lvlJc w:val="left"/>
      <w:pPr>
        <w:tabs>
          <w:tab w:val="num" w:pos="2880"/>
        </w:tabs>
        <w:ind w:left="2880" w:hanging="360"/>
      </w:pPr>
      <w:rPr>
        <w:rFonts w:ascii="Arial" w:hAnsi="Arial" w:hint="default"/>
      </w:rPr>
    </w:lvl>
    <w:lvl w:ilvl="4" w:tplc="FEDAB448" w:tentative="1">
      <w:start w:val="1"/>
      <w:numFmt w:val="bullet"/>
      <w:lvlText w:val="•"/>
      <w:lvlJc w:val="left"/>
      <w:pPr>
        <w:tabs>
          <w:tab w:val="num" w:pos="3600"/>
        </w:tabs>
        <w:ind w:left="3600" w:hanging="360"/>
      </w:pPr>
      <w:rPr>
        <w:rFonts w:ascii="Arial" w:hAnsi="Arial" w:hint="default"/>
      </w:rPr>
    </w:lvl>
    <w:lvl w:ilvl="5" w:tplc="E542B674" w:tentative="1">
      <w:start w:val="1"/>
      <w:numFmt w:val="bullet"/>
      <w:lvlText w:val="•"/>
      <w:lvlJc w:val="left"/>
      <w:pPr>
        <w:tabs>
          <w:tab w:val="num" w:pos="4320"/>
        </w:tabs>
        <w:ind w:left="4320" w:hanging="360"/>
      </w:pPr>
      <w:rPr>
        <w:rFonts w:ascii="Arial" w:hAnsi="Arial" w:hint="default"/>
      </w:rPr>
    </w:lvl>
    <w:lvl w:ilvl="6" w:tplc="07C45F96" w:tentative="1">
      <w:start w:val="1"/>
      <w:numFmt w:val="bullet"/>
      <w:lvlText w:val="•"/>
      <w:lvlJc w:val="left"/>
      <w:pPr>
        <w:tabs>
          <w:tab w:val="num" w:pos="5040"/>
        </w:tabs>
        <w:ind w:left="5040" w:hanging="360"/>
      </w:pPr>
      <w:rPr>
        <w:rFonts w:ascii="Arial" w:hAnsi="Arial" w:hint="default"/>
      </w:rPr>
    </w:lvl>
    <w:lvl w:ilvl="7" w:tplc="5470CAA8" w:tentative="1">
      <w:start w:val="1"/>
      <w:numFmt w:val="bullet"/>
      <w:lvlText w:val="•"/>
      <w:lvlJc w:val="left"/>
      <w:pPr>
        <w:tabs>
          <w:tab w:val="num" w:pos="5760"/>
        </w:tabs>
        <w:ind w:left="5760" w:hanging="360"/>
      </w:pPr>
      <w:rPr>
        <w:rFonts w:ascii="Arial" w:hAnsi="Arial" w:hint="default"/>
      </w:rPr>
    </w:lvl>
    <w:lvl w:ilvl="8" w:tplc="449ECC5C"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CB87E46"/>
    <w:multiLevelType w:val="multilevel"/>
    <w:tmpl w:val="149E6830"/>
    <w:lvl w:ilvl="0">
      <w:start w:val="7"/>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E74017A"/>
    <w:multiLevelType w:val="hybridMultilevel"/>
    <w:tmpl w:val="BF7A6456"/>
    <w:lvl w:ilvl="0" w:tplc="B456D806">
      <w:start w:val="1"/>
      <w:numFmt w:val="bullet"/>
      <w:lvlText w:val="•"/>
      <w:lvlJc w:val="left"/>
      <w:pPr>
        <w:tabs>
          <w:tab w:val="num" w:pos="720"/>
        </w:tabs>
        <w:ind w:left="720" w:hanging="360"/>
      </w:pPr>
      <w:rPr>
        <w:rFonts w:ascii="Times New Roman" w:hAnsi="Times New Roman" w:hint="default"/>
      </w:rPr>
    </w:lvl>
    <w:lvl w:ilvl="1" w:tplc="E702FD9A" w:tentative="1">
      <w:start w:val="1"/>
      <w:numFmt w:val="bullet"/>
      <w:lvlText w:val="•"/>
      <w:lvlJc w:val="left"/>
      <w:pPr>
        <w:tabs>
          <w:tab w:val="num" w:pos="1440"/>
        </w:tabs>
        <w:ind w:left="1440" w:hanging="360"/>
      </w:pPr>
      <w:rPr>
        <w:rFonts w:ascii="Times New Roman" w:hAnsi="Times New Roman" w:hint="default"/>
      </w:rPr>
    </w:lvl>
    <w:lvl w:ilvl="2" w:tplc="8E467530" w:tentative="1">
      <w:start w:val="1"/>
      <w:numFmt w:val="bullet"/>
      <w:lvlText w:val="•"/>
      <w:lvlJc w:val="left"/>
      <w:pPr>
        <w:tabs>
          <w:tab w:val="num" w:pos="2160"/>
        </w:tabs>
        <w:ind w:left="2160" w:hanging="360"/>
      </w:pPr>
      <w:rPr>
        <w:rFonts w:ascii="Times New Roman" w:hAnsi="Times New Roman" w:hint="default"/>
      </w:rPr>
    </w:lvl>
    <w:lvl w:ilvl="3" w:tplc="435819C4" w:tentative="1">
      <w:start w:val="1"/>
      <w:numFmt w:val="bullet"/>
      <w:lvlText w:val="•"/>
      <w:lvlJc w:val="left"/>
      <w:pPr>
        <w:tabs>
          <w:tab w:val="num" w:pos="2880"/>
        </w:tabs>
        <w:ind w:left="2880" w:hanging="360"/>
      </w:pPr>
      <w:rPr>
        <w:rFonts w:ascii="Times New Roman" w:hAnsi="Times New Roman" w:hint="default"/>
      </w:rPr>
    </w:lvl>
    <w:lvl w:ilvl="4" w:tplc="C9AEAC1A" w:tentative="1">
      <w:start w:val="1"/>
      <w:numFmt w:val="bullet"/>
      <w:lvlText w:val="•"/>
      <w:lvlJc w:val="left"/>
      <w:pPr>
        <w:tabs>
          <w:tab w:val="num" w:pos="3600"/>
        </w:tabs>
        <w:ind w:left="3600" w:hanging="360"/>
      </w:pPr>
      <w:rPr>
        <w:rFonts w:ascii="Times New Roman" w:hAnsi="Times New Roman" w:hint="default"/>
      </w:rPr>
    </w:lvl>
    <w:lvl w:ilvl="5" w:tplc="D3702792" w:tentative="1">
      <w:start w:val="1"/>
      <w:numFmt w:val="bullet"/>
      <w:lvlText w:val="•"/>
      <w:lvlJc w:val="left"/>
      <w:pPr>
        <w:tabs>
          <w:tab w:val="num" w:pos="4320"/>
        </w:tabs>
        <w:ind w:left="4320" w:hanging="360"/>
      </w:pPr>
      <w:rPr>
        <w:rFonts w:ascii="Times New Roman" w:hAnsi="Times New Roman" w:hint="default"/>
      </w:rPr>
    </w:lvl>
    <w:lvl w:ilvl="6" w:tplc="8272B9D6" w:tentative="1">
      <w:start w:val="1"/>
      <w:numFmt w:val="bullet"/>
      <w:lvlText w:val="•"/>
      <w:lvlJc w:val="left"/>
      <w:pPr>
        <w:tabs>
          <w:tab w:val="num" w:pos="5040"/>
        </w:tabs>
        <w:ind w:left="5040" w:hanging="360"/>
      </w:pPr>
      <w:rPr>
        <w:rFonts w:ascii="Times New Roman" w:hAnsi="Times New Roman" w:hint="default"/>
      </w:rPr>
    </w:lvl>
    <w:lvl w:ilvl="7" w:tplc="D48ED9D6" w:tentative="1">
      <w:start w:val="1"/>
      <w:numFmt w:val="bullet"/>
      <w:lvlText w:val="•"/>
      <w:lvlJc w:val="left"/>
      <w:pPr>
        <w:tabs>
          <w:tab w:val="num" w:pos="5760"/>
        </w:tabs>
        <w:ind w:left="5760" w:hanging="360"/>
      </w:pPr>
      <w:rPr>
        <w:rFonts w:ascii="Times New Roman" w:hAnsi="Times New Roman" w:hint="default"/>
      </w:rPr>
    </w:lvl>
    <w:lvl w:ilvl="8" w:tplc="69FA095A" w:tentative="1">
      <w:start w:val="1"/>
      <w:numFmt w:val="bullet"/>
      <w:lvlText w:val="•"/>
      <w:lvlJc w:val="left"/>
      <w:pPr>
        <w:tabs>
          <w:tab w:val="num" w:pos="6480"/>
        </w:tabs>
        <w:ind w:left="6480" w:hanging="360"/>
      </w:pPr>
      <w:rPr>
        <w:rFonts w:ascii="Times New Roman" w:hAnsi="Times New Roman" w:hint="default"/>
      </w:rPr>
    </w:lvl>
  </w:abstractNum>
  <w:num w:numId="1" w16cid:durableId="1418281049">
    <w:abstractNumId w:val="10"/>
  </w:num>
  <w:num w:numId="2" w16cid:durableId="1112624924">
    <w:abstractNumId w:val="22"/>
  </w:num>
  <w:num w:numId="3" w16cid:durableId="841823786">
    <w:abstractNumId w:val="24"/>
  </w:num>
  <w:num w:numId="4" w16cid:durableId="738988158">
    <w:abstractNumId w:val="26"/>
  </w:num>
  <w:num w:numId="5" w16cid:durableId="1822038960">
    <w:abstractNumId w:val="16"/>
  </w:num>
  <w:num w:numId="6" w16cid:durableId="82647178">
    <w:abstractNumId w:val="11"/>
  </w:num>
  <w:num w:numId="7" w16cid:durableId="854223463">
    <w:abstractNumId w:val="0"/>
  </w:num>
  <w:num w:numId="8" w16cid:durableId="1259488520">
    <w:abstractNumId w:val="25"/>
  </w:num>
  <w:num w:numId="9" w16cid:durableId="2077505237">
    <w:abstractNumId w:val="8"/>
  </w:num>
  <w:num w:numId="10" w16cid:durableId="1997876017">
    <w:abstractNumId w:val="30"/>
  </w:num>
  <w:num w:numId="11" w16cid:durableId="400953358">
    <w:abstractNumId w:val="12"/>
  </w:num>
  <w:num w:numId="12" w16cid:durableId="516891534">
    <w:abstractNumId w:val="2"/>
  </w:num>
  <w:num w:numId="13" w16cid:durableId="1357316634">
    <w:abstractNumId w:val="20"/>
  </w:num>
  <w:num w:numId="14" w16cid:durableId="24602144">
    <w:abstractNumId w:val="5"/>
  </w:num>
  <w:num w:numId="15" w16cid:durableId="1318387890">
    <w:abstractNumId w:val="28"/>
  </w:num>
  <w:num w:numId="16" w16cid:durableId="1420560278">
    <w:abstractNumId w:val="17"/>
  </w:num>
  <w:num w:numId="17" w16cid:durableId="1201286805">
    <w:abstractNumId w:val="9"/>
  </w:num>
  <w:num w:numId="18" w16cid:durableId="41485030">
    <w:abstractNumId w:val="15"/>
  </w:num>
  <w:num w:numId="19" w16cid:durableId="194737579">
    <w:abstractNumId w:val="31"/>
  </w:num>
  <w:num w:numId="20" w16cid:durableId="999382898">
    <w:abstractNumId w:val="34"/>
  </w:num>
  <w:num w:numId="21" w16cid:durableId="2044936131">
    <w:abstractNumId w:val="33"/>
  </w:num>
  <w:num w:numId="22" w16cid:durableId="368335471">
    <w:abstractNumId w:val="3"/>
  </w:num>
  <w:num w:numId="23" w16cid:durableId="2111386053">
    <w:abstractNumId w:val="23"/>
  </w:num>
  <w:num w:numId="24" w16cid:durableId="1425418605">
    <w:abstractNumId w:val="21"/>
  </w:num>
  <w:num w:numId="25" w16cid:durableId="862477414">
    <w:abstractNumId w:val="19"/>
  </w:num>
  <w:num w:numId="26" w16cid:durableId="425657681">
    <w:abstractNumId w:val="35"/>
  </w:num>
  <w:num w:numId="27" w16cid:durableId="1492406301">
    <w:abstractNumId w:val="14"/>
  </w:num>
  <w:num w:numId="28" w16cid:durableId="1749880410">
    <w:abstractNumId w:val="37"/>
  </w:num>
  <w:num w:numId="29" w16cid:durableId="1167748608">
    <w:abstractNumId w:val="4"/>
  </w:num>
  <w:num w:numId="30" w16cid:durableId="1297027950">
    <w:abstractNumId w:val="13"/>
  </w:num>
  <w:num w:numId="31" w16cid:durableId="1110707324">
    <w:abstractNumId w:val="29"/>
  </w:num>
  <w:num w:numId="32" w16cid:durableId="875312998">
    <w:abstractNumId w:val="36"/>
  </w:num>
  <w:num w:numId="33" w16cid:durableId="1459837233">
    <w:abstractNumId w:val="7"/>
  </w:num>
  <w:num w:numId="34" w16cid:durableId="1881699729">
    <w:abstractNumId w:val="6"/>
  </w:num>
  <w:num w:numId="35" w16cid:durableId="1070538109">
    <w:abstractNumId w:val="27"/>
  </w:num>
  <w:num w:numId="36" w16cid:durableId="898201761">
    <w:abstractNumId w:val="1"/>
  </w:num>
  <w:num w:numId="37" w16cid:durableId="2142574969">
    <w:abstractNumId w:val="32"/>
  </w:num>
  <w:num w:numId="38" w16cid:durableId="667638155">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MFOLUSAYE, Oladimeji (HERTFORDSHIRE PARTNERSHIP UNIVERSITY NHS FOUNDATION TRUST)">
    <w15:presenceInfo w15:providerId="AD" w15:userId="S::oladimeji.samfolusaye@nhs.net::db5028a6-dc49-4eb8-b82b-eda7c44868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67C12"/>
    <w:rsid w:val="00003AB1"/>
    <w:rsid w:val="00004751"/>
    <w:rsid w:val="000236AF"/>
    <w:rsid w:val="00025D60"/>
    <w:rsid w:val="0002772D"/>
    <w:rsid w:val="00031201"/>
    <w:rsid w:val="00032517"/>
    <w:rsid w:val="0003295E"/>
    <w:rsid w:val="00065EA1"/>
    <w:rsid w:val="00075A8C"/>
    <w:rsid w:val="00076E82"/>
    <w:rsid w:val="00077D33"/>
    <w:rsid w:val="00080BE5"/>
    <w:rsid w:val="00081943"/>
    <w:rsid w:val="00082690"/>
    <w:rsid w:val="000837E0"/>
    <w:rsid w:val="00095C45"/>
    <w:rsid w:val="000B06D8"/>
    <w:rsid w:val="000B58CC"/>
    <w:rsid w:val="000D4F5B"/>
    <w:rsid w:val="000E71FE"/>
    <w:rsid w:val="000F36A4"/>
    <w:rsid w:val="00102703"/>
    <w:rsid w:val="00104CBB"/>
    <w:rsid w:val="00105124"/>
    <w:rsid w:val="001063CB"/>
    <w:rsid w:val="00114230"/>
    <w:rsid w:val="00114501"/>
    <w:rsid w:val="00116830"/>
    <w:rsid w:val="001247CA"/>
    <w:rsid w:val="00126736"/>
    <w:rsid w:val="00136BB2"/>
    <w:rsid w:val="0014222A"/>
    <w:rsid w:val="00151760"/>
    <w:rsid w:val="001546B4"/>
    <w:rsid w:val="00165D1C"/>
    <w:rsid w:val="00182998"/>
    <w:rsid w:val="00186BDE"/>
    <w:rsid w:val="001962F9"/>
    <w:rsid w:val="001A23AA"/>
    <w:rsid w:val="001A760C"/>
    <w:rsid w:val="001A7897"/>
    <w:rsid w:val="001B0482"/>
    <w:rsid w:val="001B4971"/>
    <w:rsid w:val="001B707C"/>
    <w:rsid w:val="001C514B"/>
    <w:rsid w:val="001D0CE2"/>
    <w:rsid w:val="001E479D"/>
    <w:rsid w:val="00221837"/>
    <w:rsid w:val="00222BEA"/>
    <w:rsid w:val="00224CDF"/>
    <w:rsid w:val="002251B3"/>
    <w:rsid w:val="00237EE2"/>
    <w:rsid w:val="00244814"/>
    <w:rsid w:val="00245A03"/>
    <w:rsid w:val="002462A8"/>
    <w:rsid w:val="002525DD"/>
    <w:rsid w:val="00261105"/>
    <w:rsid w:val="00263ACF"/>
    <w:rsid w:val="00266A64"/>
    <w:rsid w:val="00275A3A"/>
    <w:rsid w:val="002B15AA"/>
    <w:rsid w:val="002D1BC3"/>
    <w:rsid w:val="002D1CBB"/>
    <w:rsid w:val="002E7D52"/>
    <w:rsid w:val="002F2841"/>
    <w:rsid w:val="002F2BE1"/>
    <w:rsid w:val="002F30B8"/>
    <w:rsid w:val="002F7071"/>
    <w:rsid w:val="00304814"/>
    <w:rsid w:val="00311525"/>
    <w:rsid w:val="00322FD6"/>
    <w:rsid w:val="00333F55"/>
    <w:rsid w:val="003420AD"/>
    <w:rsid w:val="00342CD4"/>
    <w:rsid w:val="00355BD7"/>
    <w:rsid w:val="003577ED"/>
    <w:rsid w:val="003622DC"/>
    <w:rsid w:val="00375F9F"/>
    <w:rsid w:val="003978E9"/>
    <w:rsid w:val="00397BD4"/>
    <w:rsid w:val="003A5BDF"/>
    <w:rsid w:val="003B300B"/>
    <w:rsid w:val="003B3F92"/>
    <w:rsid w:val="003B7C39"/>
    <w:rsid w:val="003C59DE"/>
    <w:rsid w:val="003C716B"/>
    <w:rsid w:val="003D2141"/>
    <w:rsid w:val="003D753C"/>
    <w:rsid w:val="003E5C16"/>
    <w:rsid w:val="003F388E"/>
    <w:rsid w:val="003F77A8"/>
    <w:rsid w:val="004048CD"/>
    <w:rsid w:val="00406057"/>
    <w:rsid w:val="00406EF6"/>
    <w:rsid w:val="00413237"/>
    <w:rsid w:val="004237E8"/>
    <w:rsid w:val="00432316"/>
    <w:rsid w:val="004332D5"/>
    <w:rsid w:val="00434BA0"/>
    <w:rsid w:val="00441FC6"/>
    <w:rsid w:val="004455FE"/>
    <w:rsid w:val="00445C32"/>
    <w:rsid w:val="004551FF"/>
    <w:rsid w:val="00467774"/>
    <w:rsid w:val="00472C9D"/>
    <w:rsid w:val="00484DDB"/>
    <w:rsid w:val="0049324D"/>
    <w:rsid w:val="0049671F"/>
    <w:rsid w:val="004A2045"/>
    <w:rsid w:val="004A4D96"/>
    <w:rsid w:val="004A5AAD"/>
    <w:rsid w:val="004D17C7"/>
    <w:rsid w:val="004D4FC0"/>
    <w:rsid w:val="004E28DE"/>
    <w:rsid w:val="0050512D"/>
    <w:rsid w:val="0051124D"/>
    <w:rsid w:val="00512761"/>
    <w:rsid w:val="00540E5B"/>
    <w:rsid w:val="00544E10"/>
    <w:rsid w:val="0055550E"/>
    <w:rsid w:val="005575CC"/>
    <w:rsid w:val="00565003"/>
    <w:rsid w:val="00566A5B"/>
    <w:rsid w:val="00574277"/>
    <w:rsid w:val="005872DD"/>
    <w:rsid w:val="0059198D"/>
    <w:rsid w:val="0059226E"/>
    <w:rsid w:val="005A11C9"/>
    <w:rsid w:val="005B3932"/>
    <w:rsid w:val="005D1DB4"/>
    <w:rsid w:val="005D3BD5"/>
    <w:rsid w:val="005D5CB0"/>
    <w:rsid w:val="005D7A2B"/>
    <w:rsid w:val="005E2D63"/>
    <w:rsid w:val="005E67F6"/>
    <w:rsid w:val="00600FA9"/>
    <w:rsid w:val="006046AA"/>
    <w:rsid w:val="006100DF"/>
    <w:rsid w:val="00612028"/>
    <w:rsid w:val="00620060"/>
    <w:rsid w:val="00623553"/>
    <w:rsid w:val="00623CAD"/>
    <w:rsid w:val="00624B52"/>
    <w:rsid w:val="0063404B"/>
    <w:rsid w:val="00643D44"/>
    <w:rsid w:val="00644111"/>
    <w:rsid w:val="006462B7"/>
    <w:rsid w:val="0065172B"/>
    <w:rsid w:val="00656B69"/>
    <w:rsid w:val="00662C3C"/>
    <w:rsid w:val="0068118A"/>
    <w:rsid w:val="00687A9A"/>
    <w:rsid w:val="006B4F6F"/>
    <w:rsid w:val="006C7CF0"/>
    <w:rsid w:val="006D3E68"/>
    <w:rsid w:val="006D6547"/>
    <w:rsid w:val="006E6F40"/>
    <w:rsid w:val="006F1074"/>
    <w:rsid w:val="006F3C9C"/>
    <w:rsid w:val="0073106A"/>
    <w:rsid w:val="0073659D"/>
    <w:rsid w:val="0074178F"/>
    <w:rsid w:val="00743D35"/>
    <w:rsid w:val="007556F7"/>
    <w:rsid w:val="0076018D"/>
    <w:rsid w:val="00767C12"/>
    <w:rsid w:val="0079252D"/>
    <w:rsid w:val="007A2A4D"/>
    <w:rsid w:val="007B0EAF"/>
    <w:rsid w:val="007C4C95"/>
    <w:rsid w:val="007D0321"/>
    <w:rsid w:val="007D44C1"/>
    <w:rsid w:val="007E0A97"/>
    <w:rsid w:val="007E1C99"/>
    <w:rsid w:val="007E46DA"/>
    <w:rsid w:val="007E7406"/>
    <w:rsid w:val="007F6C3D"/>
    <w:rsid w:val="00802815"/>
    <w:rsid w:val="008033E2"/>
    <w:rsid w:val="0080500C"/>
    <w:rsid w:val="00807A02"/>
    <w:rsid w:val="00812602"/>
    <w:rsid w:val="0081697F"/>
    <w:rsid w:val="00823CED"/>
    <w:rsid w:val="008371DF"/>
    <w:rsid w:val="00874590"/>
    <w:rsid w:val="008B1A0E"/>
    <w:rsid w:val="008D6826"/>
    <w:rsid w:val="008D717E"/>
    <w:rsid w:val="008E53B1"/>
    <w:rsid w:val="008E6B39"/>
    <w:rsid w:val="0090327D"/>
    <w:rsid w:val="009033F6"/>
    <w:rsid w:val="00905588"/>
    <w:rsid w:val="00910748"/>
    <w:rsid w:val="00916F97"/>
    <w:rsid w:val="0092419A"/>
    <w:rsid w:val="00926FEC"/>
    <w:rsid w:val="00932820"/>
    <w:rsid w:val="00937BCD"/>
    <w:rsid w:val="00940AED"/>
    <w:rsid w:val="0094224D"/>
    <w:rsid w:val="00974F9A"/>
    <w:rsid w:val="0097771F"/>
    <w:rsid w:val="0098463A"/>
    <w:rsid w:val="009A0477"/>
    <w:rsid w:val="009B64BC"/>
    <w:rsid w:val="009C15B8"/>
    <w:rsid w:val="009C4800"/>
    <w:rsid w:val="009D5257"/>
    <w:rsid w:val="009D7F94"/>
    <w:rsid w:val="009E39AC"/>
    <w:rsid w:val="009F0E86"/>
    <w:rsid w:val="009F1A3A"/>
    <w:rsid w:val="00A02CA1"/>
    <w:rsid w:val="00A13A1F"/>
    <w:rsid w:val="00A14066"/>
    <w:rsid w:val="00A1763D"/>
    <w:rsid w:val="00A17FCA"/>
    <w:rsid w:val="00A200E2"/>
    <w:rsid w:val="00A27559"/>
    <w:rsid w:val="00A352DD"/>
    <w:rsid w:val="00A47358"/>
    <w:rsid w:val="00A63D0F"/>
    <w:rsid w:val="00A7389C"/>
    <w:rsid w:val="00A76B16"/>
    <w:rsid w:val="00A80493"/>
    <w:rsid w:val="00A8299E"/>
    <w:rsid w:val="00A857CE"/>
    <w:rsid w:val="00A9306F"/>
    <w:rsid w:val="00A93FC2"/>
    <w:rsid w:val="00AA0978"/>
    <w:rsid w:val="00AA568C"/>
    <w:rsid w:val="00AD7DC1"/>
    <w:rsid w:val="00AE2A33"/>
    <w:rsid w:val="00AE2DEE"/>
    <w:rsid w:val="00AE48A0"/>
    <w:rsid w:val="00AE5AE2"/>
    <w:rsid w:val="00AF3648"/>
    <w:rsid w:val="00B0003B"/>
    <w:rsid w:val="00B0241B"/>
    <w:rsid w:val="00B045B9"/>
    <w:rsid w:val="00B04FDE"/>
    <w:rsid w:val="00B30D82"/>
    <w:rsid w:val="00B33C83"/>
    <w:rsid w:val="00B342A7"/>
    <w:rsid w:val="00B36331"/>
    <w:rsid w:val="00B45D20"/>
    <w:rsid w:val="00B47D3A"/>
    <w:rsid w:val="00B66A1B"/>
    <w:rsid w:val="00B9727D"/>
    <w:rsid w:val="00BB08D9"/>
    <w:rsid w:val="00BD0E83"/>
    <w:rsid w:val="00C03A8C"/>
    <w:rsid w:val="00C068FC"/>
    <w:rsid w:val="00C11631"/>
    <w:rsid w:val="00C14660"/>
    <w:rsid w:val="00C157A6"/>
    <w:rsid w:val="00C2316A"/>
    <w:rsid w:val="00C41F1F"/>
    <w:rsid w:val="00C42BCC"/>
    <w:rsid w:val="00C52656"/>
    <w:rsid w:val="00C565DA"/>
    <w:rsid w:val="00C8119C"/>
    <w:rsid w:val="00C85BC4"/>
    <w:rsid w:val="00C8724B"/>
    <w:rsid w:val="00C90C9D"/>
    <w:rsid w:val="00C95DF5"/>
    <w:rsid w:val="00C969FF"/>
    <w:rsid w:val="00CA0078"/>
    <w:rsid w:val="00CA2BDC"/>
    <w:rsid w:val="00CA54D2"/>
    <w:rsid w:val="00CD14C4"/>
    <w:rsid w:val="00CD7D53"/>
    <w:rsid w:val="00CE30E8"/>
    <w:rsid w:val="00CE31AF"/>
    <w:rsid w:val="00CF08E6"/>
    <w:rsid w:val="00CF2F66"/>
    <w:rsid w:val="00CF3AA8"/>
    <w:rsid w:val="00CF5C01"/>
    <w:rsid w:val="00D04A57"/>
    <w:rsid w:val="00D066BA"/>
    <w:rsid w:val="00D22257"/>
    <w:rsid w:val="00D363E3"/>
    <w:rsid w:val="00D5253B"/>
    <w:rsid w:val="00D53204"/>
    <w:rsid w:val="00D63222"/>
    <w:rsid w:val="00D6692D"/>
    <w:rsid w:val="00DA1E49"/>
    <w:rsid w:val="00DB5D69"/>
    <w:rsid w:val="00DD17EF"/>
    <w:rsid w:val="00DD6125"/>
    <w:rsid w:val="00DD7D0E"/>
    <w:rsid w:val="00E170F8"/>
    <w:rsid w:val="00E26B83"/>
    <w:rsid w:val="00E35372"/>
    <w:rsid w:val="00E35C53"/>
    <w:rsid w:val="00E449C6"/>
    <w:rsid w:val="00E44BF7"/>
    <w:rsid w:val="00E577E0"/>
    <w:rsid w:val="00E62D19"/>
    <w:rsid w:val="00E637F1"/>
    <w:rsid w:val="00E72025"/>
    <w:rsid w:val="00E81ED7"/>
    <w:rsid w:val="00E85805"/>
    <w:rsid w:val="00E87946"/>
    <w:rsid w:val="00E935A0"/>
    <w:rsid w:val="00EA1332"/>
    <w:rsid w:val="00EA288A"/>
    <w:rsid w:val="00EB2987"/>
    <w:rsid w:val="00EC0AA4"/>
    <w:rsid w:val="00EC4152"/>
    <w:rsid w:val="00ED0A36"/>
    <w:rsid w:val="00ED30D2"/>
    <w:rsid w:val="00EE45C4"/>
    <w:rsid w:val="00EF79A7"/>
    <w:rsid w:val="00F07232"/>
    <w:rsid w:val="00F10DF0"/>
    <w:rsid w:val="00F15A4C"/>
    <w:rsid w:val="00F17350"/>
    <w:rsid w:val="00F276E7"/>
    <w:rsid w:val="00F4210D"/>
    <w:rsid w:val="00F4453E"/>
    <w:rsid w:val="00F45321"/>
    <w:rsid w:val="00F57ADE"/>
    <w:rsid w:val="00F91260"/>
    <w:rsid w:val="00FA21D6"/>
    <w:rsid w:val="00FD671E"/>
    <w:rsid w:val="00FD7544"/>
    <w:rsid w:val="00FE288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2E846B54"/>
  <w15:docId w15:val="{C9A04B54-9441-4909-B85C-326B8C9C2B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E7406"/>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1332"/>
    <w:pPr>
      <w:ind w:left="720"/>
      <w:contextualSpacing/>
    </w:pPr>
  </w:style>
  <w:style w:type="paragraph" w:styleId="BodyText">
    <w:name w:val="Body Text"/>
    <w:basedOn w:val="Normal"/>
    <w:link w:val="BodyTextChar"/>
    <w:uiPriority w:val="1"/>
    <w:qFormat/>
    <w:rsid w:val="00A02CA1"/>
    <w:pPr>
      <w:widowControl w:val="0"/>
      <w:autoSpaceDE w:val="0"/>
      <w:autoSpaceDN w:val="0"/>
      <w:spacing w:after="0" w:line="240" w:lineRule="auto"/>
    </w:pPr>
    <w:rPr>
      <w:rFonts w:ascii="Arial MT" w:eastAsia="Arial MT" w:hAnsi="Arial MT" w:cs="Arial MT"/>
      <w:sz w:val="24"/>
      <w:szCs w:val="24"/>
      <w:lang w:val="en-US"/>
    </w:rPr>
  </w:style>
  <w:style w:type="character" w:customStyle="1" w:styleId="BodyTextChar">
    <w:name w:val="Body Text Char"/>
    <w:basedOn w:val="DefaultParagraphFont"/>
    <w:link w:val="BodyText"/>
    <w:uiPriority w:val="1"/>
    <w:rsid w:val="00A02CA1"/>
    <w:rPr>
      <w:rFonts w:ascii="Arial MT" w:eastAsia="Arial MT" w:hAnsi="Arial MT" w:cs="Arial MT"/>
      <w:sz w:val="24"/>
      <w:szCs w:val="24"/>
      <w:lang w:val="en-US"/>
    </w:rPr>
  </w:style>
  <w:style w:type="paragraph" w:customStyle="1" w:styleId="TableParagraph">
    <w:name w:val="Table Paragraph"/>
    <w:basedOn w:val="Normal"/>
    <w:uiPriority w:val="1"/>
    <w:qFormat/>
    <w:rsid w:val="00D066BA"/>
    <w:pPr>
      <w:widowControl w:val="0"/>
      <w:autoSpaceDE w:val="0"/>
      <w:autoSpaceDN w:val="0"/>
      <w:spacing w:after="0" w:line="210" w:lineRule="exact"/>
      <w:ind w:left="105"/>
    </w:pPr>
    <w:rPr>
      <w:rFonts w:ascii="Arial MT" w:eastAsia="Arial MT" w:hAnsi="Arial MT" w:cs="Arial MT"/>
      <w:lang w:val="en-US"/>
    </w:rPr>
  </w:style>
  <w:style w:type="character" w:customStyle="1" w:styleId="Heading2Char">
    <w:name w:val="Heading 2 Char"/>
    <w:basedOn w:val="DefaultParagraphFont"/>
    <w:link w:val="Heading2"/>
    <w:uiPriority w:val="9"/>
    <w:rsid w:val="007E7406"/>
    <w:rPr>
      <w:rFonts w:ascii="Times New Roman" w:eastAsia="Times New Roman" w:hAnsi="Times New Roman" w:cs="Times New Roman"/>
      <w:b/>
      <w:bCs/>
      <w:sz w:val="36"/>
      <w:szCs w:val="36"/>
    </w:rPr>
  </w:style>
  <w:style w:type="paragraph" w:styleId="NormalWeb">
    <w:name w:val="Normal (Web)"/>
    <w:basedOn w:val="Normal"/>
    <w:uiPriority w:val="99"/>
    <w:unhideWhenUsed/>
    <w:rsid w:val="004E28D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LineNumber">
    <w:name w:val="line number"/>
    <w:basedOn w:val="DefaultParagraphFont"/>
    <w:uiPriority w:val="99"/>
    <w:semiHidden/>
    <w:unhideWhenUsed/>
    <w:rsid w:val="006F1074"/>
  </w:style>
  <w:style w:type="paragraph" w:styleId="Header">
    <w:name w:val="header"/>
    <w:basedOn w:val="Normal"/>
    <w:link w:val="HeaderChar"/>
    <w:uiPriority w:val="99"/>
    <w:unhideWhenUsed/>
    <w:rsid w:val="006F10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1074"/>
  </w:style>
  <w:style w:type="paragraph" w:styleId="Footer">
    <w:name w:val="footer"/>
    <w:basedOn w:val="Normal"/>
    <w:link w:val="FooterChar"/>
    <w:uiPriority w:val="99"/>
    <w:unhideWhenUsed/>
    <w:rsid w:val="006F10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1074"/>
  </w:style>
  <w:style w:type="paragraph" w:styleId="EndnoteText">
    <w:name w:val="endnote text"/>
    <w:basedOn w:val="Normal"/>
    <w:link w:val="EndnoteTextChar"/>
    <w:uiPriority w:val="99"/>
    <w:semiHidden/>
    <w:unhideWhenUsed/>
    <w:rsid w:val="005E2D6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E2D63"/>
    <w:rPr>
      <w:sz w:val="20"/>
      <w:szCs w:val="20"/>
    </w:rPr>
  </w:style>
  <w:style w:type="character" w:styleId="EndnoteReference">
    <w:name w:val="endnote reference"/>
    <w:basedOn w:val="DefaultParagraphFont"/>
    <w:uiPriority w:val="99"/>
    <w:semiHidden/>
    <w:unhideWhenUsed/>
    <w:rsid w:val="005E2D63"/>
    <w:rPr>
      <w:vertAlign w:val="superscript"/>
    </w:rPr>
  </w:style>
  <w:style w:type="paragraph" w:styleId="FootnoteText">
    <w:name w:val="footnote text"/>
    <w:basedOn w:val="Normal"/>
    <w:link w:val="FootnoteTextChar"/>
    <w:uiPriority w:val="99"/>
    <w:semiHidden/>
    <w:unhideWhenUsed/>
    <w:rsid w:val="0014222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222A"/>
    <w:rPr>
      <w:sz w:val="20"/>
      <w:szCs w:val="20"/>
    </w:rPr>
  </w:style>
  <w:style w:type="character" w:styleId="FootnoteReference">
    <w:name w:val="footnote reference"/>
    <w:basedOn w:val="DefaultParagraphFont"/>
    <w:uiPriority w:val="99"/>
    <w:semiHidden/>
    <w:unhideWhenUsed/>
    <w:rsid w:val="0014222A"/>
    <w:rPr>
      <w:vertAlign w:val="superscript"/>
    </w:rPr>
  </w:style>
  <w:style w:type="character" w:styleId="Hyperlink">
    <w:name w:val="Hyperlink"/>
    <w:basedOn w:val="DefaultParagraphFont"/>
    <w:uiPriority w:val="99"/>
    <w:unhideWhenUsed/>
    <w:rsid w:val="00D5253B"/>
    <w:rPr>
      <w:color w:val="0563C1" w:themeColor="hyperlink"/>
      <w:u w:val="single"/>
    </w:rPr>
  </w:style>
  <w:style w:type="character" w:styleId="UnresolvedMention">
    <w:name w:val="Unresolved Mention"/>
    <w:basedOn w:val="DefaultParagraphFont"/>
    <w:uiPriority w:val="99"/>
    <w:semiHidden/>
    <w:unhideWhenUsed/>
    <w:rsid w:val="00D5253B"/>
    <w:rPr>
      <w:color w:val="605E5C"/>
      <w:shd w:val="clear" w:color="auto" w:fill="E1DFDD"/>
    </w:rPr>
  </w:style>
  <w:style w:type="table" w:styleId="TableGrid">
    <w:name w:val="Table Grid"/>
    <w:basedOn w:val="TableNormal"/>
    <w:uiPriority w:val="39"/>
    <w:rsid w:val="00687A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03120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651876">
      <w:bodyDiv w:val="1"/>
      <w:marLeft w:val="0"/>
      <w:marRight w:val="0"/>
      <w:marTop w:val="0"/>
      <w:marBottom w:val="0"/>
      <w:divBdr>
        <w:top w:val="none" w:sz="0" w:space="0" w:color="auto"/>
        <w:left w:val="none" w:sz="0" w:space="0" w:color="auto"/>
        <w:bottom w:val="none" w:sz="0" w:space="0" w:color="auto"/>
        <w:right w:val="none" w:sz="0" w:space="0" w:color="auto"/>
      </w:divBdr>
    </w:div>
    <w:div w:id="211769324">
      <w:bodyDiv w:val="1"/>
      <w:marLeft w:val="0"/>
      <w:marRight w:val="0"/>
      <w:marTop w:val="0"/>
      <w:marBottom w:val="0"/>
      <w:divBdr>
        <w:top w:val="none" w:sz="0" w:space="0" w:color="auto"/>
        <w:left w:val="none" w:sz="0" w:space="0" w:color="auto"/>
        <w:bottom w:val="none" w:sz="0" w:space="0" w:color="auto"/>
        <w:right w:val="none" w:sz="0" w:space="0" w:color="auto"/>
      </w:divBdr>
      <w:divsChild>
        <w:div w:id="711224431">
          <w:marLeft w:val="547"/>
          <w:marRight w:val="0"/>
          <w:marTop w:val="0"/>
          <w:marBottom w:val="0"/>
          <w:divBdr>
            <w:top w:val="none" w:sz="0" w:space="0" w:color="auto"/>
            <w:left w:val="none" w:sz="0" w:space="0" w:color="auto"/>
            <w:bottom w:val="none" w:sz="0" w:space="0" w:color="auto"/>
            <w:right w:val="none" w:sz="0" w:space="0" w:color="auto"/>
          </w:divBdr>
        </w:div>
      </w:divsChild>
    </w:div>
    <w:div w:id="254561578">
      <w:bodyDiv w:val="1"/>
      <w:marLeft w:val="0"/>
      <w:marRight w:val="0"/>
      <w:marTop w:val="0"/>
      <w:marBottom w:val="0"/>
      <w:divBdr>
        <w:top w:val="none" w:sz="0" w:space="0" w:color="auto"/>
        <w:left w:val="none" w:sz="0" w:space="0" w:color="auto"/>
        <w:bottom w:val="none" w:sz="0" w:space="0" w:color="auto"/>
        <w:right w:val="none" w:sz="0" w:space="0" w:color="auto"/>
      </w:divBdr>
    </w:div>
    <w:div w:id="374351286">
      <w:bodyDiv w:val="1"/>
      <w:marLeft w:val="0"/>
      <w:marRight w:val="0"/>
      <w:marTop w:val="0"/>
      <w:marBottom w:val="0"/>
      <w:divBdr>
        <w:top w:val="none" w:sz="0" w:space="0" w:color="auto"/>
        <w:left w:val="none" w:sz="0" w:space="0" w:color="auto"/>
        <w:bottom w:val="none" w:sz="0" w:space="0" w:color="auto"/>
        <w:right w:val="none" w:sz="0" w:space="0" w:color="auto"/>
      </w:divBdr>
      <w:divsChild>
        <w:div w:id="1643269446">
          <w:marLeft w:val="547"/>
          <w:marRight w:val="0"/>
          <w:marTop w:val="0"/>
          <w:marBottom w:val="0"/>
          <w:divBdr>
            <w:top w:val="none" w:sz="0" w:space="0" w:color="auto"/>
            <w:left w:val="none" w:sz="0" w:space="0" w:color="auto"/>
            <w:bottom w:val="none" w:sz="0" w:space="0" w:color="auto"/>
            <w:right w:val="none" w:sz="0" w:space="0" w:color="auto"/>
          </w:divBdr>
        </w:div>
      </w:divsChild>
    </w:div>
    <w:div w:id="457797459">
      <w:bodyDiv w:val="1"/>
      <w:marLeft w:val="0"/>
      <w:marRight w:val="0"/>
      <w:marTop w:val="0"/>
      <w:marBottom w:val="0"/>
      <w:divBdr>
        <w:top w:val="none" w:sz="0" w:space="0" w:color="auto"/>
        <w:left w:val="none" w:sz="0" w:space="0" w:color="auto"/>
        <w:bottom w:val="none" w:sz="0" w:space="0" w:color="auto"/>
        <w:right w:val="none" w:sz="0" w:space="0" w:color="auto"/>
      </w:divBdr>
      <w:divsChild>
        <w:div w:id="1608849377">
          <w:marLeft w:val="0"/>
          <w:marRight w:val="0"/>
          <w:marTop w:val="0"/>
          <w:marBottom w:val="120"/>
          <w:divBdr>
            <w:top w:val="none" w:sz="0" w:space="0" w:color="auto"/>
            <w:left w:val="none" w:sz="0" w:space="0" w:color="auto"/>
            <w:bottom w:val="none" w:sz="0" w:space="0" w:color="auto"/>
            <w:right w:val="none" w:sz="0" w:space="0" w:color="auto"/>
          </w:divBdr>
        </w:div>
      </w:divsChild>
    </w:div>
    <w:div w:id="577906837">
      <w:bodyDiv w:val="1"/>
      <w:marLeft w:val="0"/>
      <w:marRight w:val="0"/>
      <w:marTop w:val="0"/>
      <w:marBottom w:val="0"/>
      <w:divBdr>
        <w:top w:val="none" w:sz="0" w:space="0" w:color="auto"/>
        <w:left w:val="none" w:sz="0" w:space="0" w:color="auto"/>
        <w:bottom w:val="none" w:sz="0" w:space="0" w:color="auto"/>
        <w:right w:val="none" w:sz="0" w:space="0" w:color="auto"/>
      </w:divBdr>
      <w:divsChild>
        <w:div w:id="593706507">
          <w:marLeft w:val="547"/>
          <w:marRight w:val="0"/>
          <w:marTop w:val="0"/>
          <w:marBottom w:val="0"/>
          <w:divBdr>
            <w:top w:val="none" w:sz="0" w:space="0" w:color="auto"/>
            <w:left w:val="none" w:sz="0" w:space="0" w:color="auto"/>
            <w:bottom w:val="none" w:sz="0" w:space="0" w:color="auto"/>
            <w:right w:val="none" w:sz="0" w:space="0" w:color="auto"/>
          </w:divBdr>
        </w:div>
        <w:div w:id="1951860821">
          <w:marLeft w:val="547"/>
          <w:marRight w:val="0"/>
          <w:marTop w:val="0"/>
          <w:marBottom w:val="0"/>
          <w:divBdr>
            <w:top w:val="none" w:sz="0" w:space="0" w:color="auto"/>
            <w:left w:val="none" w:sz="0" w:space="0" w:color="auto"/>
            <w:bottom w:val="none" w:sz="0" w:space="0" w:color="auto"/>
            <w:right w:val="none" w:sz="0" w:space="0" w:color="auto"/>
          </w:divBdr>
        </w:div>
      </w:divsChild>
    </w:div>
    <w:div w:id="622462830">
      <w:bodyDiv w:val="1"/>
      <w:marLeft w:val="0"/>
      <w:marRight w:val="0"/>
      <w:marTop w:val="0"/>
      <w:marBottom w:val="0"/>
      <w:divBdr>
        <w:top w:val="none" w:sz="0" w:space="0" w:color="auto"/>
        <w:left w:val="none" w:sz="0" w:space="0" w:color="auto"/>
        <w:bottom w:val="none" w:sz="0" w:space="0" w:color="auto"/>
        <w:right w:val="none" w:sz="0" w:space="0" w:color="auto"/>
      </w:divBdr>
      <w:divsChild>
        <w:div w:id="982739316">
          <w:marLeft w:val="547"/>
          <w:marRight w:val="0"/>
          <w:marTop w:val="0"/>
          <w:marBottom w:val="0"/>
          <w:divBdr>
            <w:top w:val="none" w:sz="0" w:space="0" w:color="auto"/>
            <w:left w:val="none" w:sz="0" w:space="0" w:color="auto"/>
            <w:bottom w:val="none" w:sz="0" w:space="0" w:color="auto"/>
            <w:right w:val="none" w:sz="0" w:space="0" w:color="auto"/>
          </w:divBdr>
        </w:div>
        <w:div w:id="738478940">
          <w:marLeft w:val="547"/>
          <w:marRight w:val="0"/>
          <w:marTop w:val="0"/>
          <w:marBottom w:val="0"/>
          <w:divBdr>
            <w:top w:val="none" w:sz="0" w:space="0" w:color="auto"/>
            <w:left w:val="none" w:sz="0" w:space="0" w:color="auto"/>
            <w:bottom w:val="none" w:sz="0" w:space="0" w:color="auto"/>
            <w:right w:val="none" w:sz="0" w:space="0" w:color="auto"/>
          </w:divBdr>
        </w:div>
      </w:divsChild>
    </w:div>
    <w:div w:id="632367999">
      <w:bodyDiv w:val="1"/>
      <w:marLeft w:val="0"/>
      <w:marRight w:val="0"/>
      <w:marTop w:val="0"/>
      <w:marBottom w:val="0"/>
      <w:divBdr>
        <w:top w:val="none" w:sz="0" w:space="0" w:color="auto"/>
        <w:left w:val="none" w:sz="0" w:space="0" w:color="auto"/>
        <w:bottom w:val="none" w:sz="0" w:space="0" w:color="auto"/>
        <w:right w:val="none" w:sz="0" w:space="0" w:color="auto"/>
      </w:divBdr>
    </w:div>
    <w:div w:id="751778441">
      <w:bodyDiv w:val="1"/>
      <w:marLeft w:val="0"/>
      <w:marRight w:val="0"/>
      <w:marTop w:val="0"/>
      <w:marBottom w:val="0"/>
      <w:divBdr>
        <w:top w:val="none" w:sz="0" w:space="0" w:color="auto"/>
        <w:left w:val="none" w:sz="0" w:space="0" w:color="auto"/>
        <w:bottom w:val="none" w:sz="0" w:space="0" w:color="auto"/>
        <w:right w:val="none" w:sz="0" w:space="0" w:color="auto"/>
      </w:divBdr>
    </w:div>
    <w:div w:id="756287797">
      <w:bodyDiv w:val="1"/>
      <w:marLeft w:val="0"/>
      <w:marRight w:val="0"/>
      <w:marTop w:val="0"/>
      <w:marBottom w:val="0"/>
      <w:divBdr>
        <w:top w:val="none" w:sz="0" w:space="0" w:color="auto"/>
        <w:left w:val="none" w:sz="0" w:space="0" w:color="auto"/>
        <w:bottom w:val="none" w:sz="0" w:space="0" w:color="auto"/>
        <w:right w:val="none" w:sz="0" w:space="0" w:color="auto"/>
      </w:divBdr>
      <w:divsChild>
        <w:div w:id="2061005393">
          <w:marLeft w:val="0"/>
          <w:marRight w:val="0"/>
          <w:marTop w:val="0"/>
          <w:marBottom w:val="120"/>
          <w:divBdr>
            <w:top w:val="none" w:sz="0" w:space="0" w:color="auto"/>
            <w:left w:val="none" w:sz="0" w:space="0" w:color="auto"/>
            <w:bottom w:val="none" w:sz="0" w:space="0" w:color="auto"/>
            <w:right w:val="none" w:sz="0" w:space="0" w:color="auto"/>
          </w:divBdr>
        </w:div>
      </w:divsChild>
    </w:div>
    <w:div w:id="789670526">
      <w:bodyDiv w:val="1"/>
      <w:marLeft w:val="0"/>
      <w:marRight w:val="0"/>
      <w:marTop w:val="0"/>
      <w:marBottom w:val="0"/>
      <w:divBdr>
        <w:top w:val="none" w:sz="0" w:space="0" w:color="auto"/>
        <w:left w:val="none" w:sz="0" w:space="0" w:color="auto"/>
        <w:bottom w:val="none" w:sz="0" w:space="0" w:color="auto"/>
        <w:right w:val="none" w:sz="0" w:space="0" w:color="auto"/>
      </w:divBdr>
      <w:divsChild>
        <w:div w:id="1165710545">
          <w:marLeft w:val="547"/>
          <w:marRight w:val="0"/>
          <w:marTop w:val="0"/>
          <w:marBottom w:val="0"/>
          <w:divBdr>
            <w:top w:val="none" w:sz="0" w:space="0" w:color="auto"/>
            <w:left w:val="none" w:sz="0" w:space="0" w:color="auto"/>
            <w:bottom w:val="none" w:sz="0" w:space="0" w:color="auto"/>
            <w:right w:val="none" w:sz="0" w:space="0" w:color="auto"/>
          </w:divBdr>
        </w:div>
        <w:div w:id="1215971374">
          <w:marLeft w:val="547"/>
          <w:marRight w:val="0"/>
          <w:marTop w:val="0"/>
          <w:marBottom w:val="0"/>
          <w:divBdr>
            <w:top w:val="none" w:sz="0" w:space="0" w:color="auto"/>
            <w:left w:val="none" w:sz="0" w:space="0" w:color="auto"/>
            <w:bottom w:val="none" w:sz="0" w:space="0" w:color="auto"/>
            <w:right w:val="none" w:sz="0" w:space="0" w:color="auto"/>
          </w:divBdr>
        </w:div>
      </w:divsChild>
    </w:div>
    <w:div w:id="816334973">
      <w:bodyDiv w:val="1"/>
      <w:marLeft w:val="0"/>
      <w:marRight w:val="0"/>
      <w:marTop w:val="0"/>
      <w:marBottom w:val="0"/>
      <w:divBdr>
        <w:top w:val="none" w:sz="0" w:space="0" w:color="auto"/>
        <w:left w:val="none" w:sz="0" w:space="0" w:color="auto"/>
        <w:bottom w:val="none" w:sz="0" w:space="0" w:color="auto"/>
        <w:right w:val="none" w:sz="0" w:space="0" w:color="auto"/>
      </w:divBdr>
      <w:divsChild>
        <w:div w:id="1681420914">
          <w:marLeft w:val="547"/>
          <w:marRight w:val="0"/>
          <w:marTop w:val="0"/>
          <w:marBottom w:val="0"/>
          <w:divBdr>
            <w:top w:val="none" w:sz="0" w:space="0" w:color="auto"/>
            <w:left w:val="none" w:sz="0" w:space="0" w:color="auto"/>
            <w:bottom w:val="none" w:sz="0" w:space="0" w:color="auto"/>
            <w:right w:val="none" w:sz="0" w:space="0" w:color="auto"/>
          </w:divBdr>
        </w:div>
      </w:divsChild>
    </w:div>
    <w:div w:id="887187249">
      <w:bodyDiv w:val="1"/>
      <w:marLeft w:val="0"/>
      <w:marRight w:val="0"/>
      <w:marTop w:val="0"/>
      <w:marBottom w:val="0"/>
      <w:divBdr>
        <w:top w:val="none" w:sz="0" w:space="0" w:color="auto"/>
        <w:left w:val="none" w:sz="0" w:space="0" w:color="auto"/>
        <w:bottom w:val="none" w:sz="0" w:space="0" w:color="auto"/>
        <w:right w:val="none" w:sz="0" w:space="0" w:color="auto"/>
      </w:divBdr>
      <w:divsChild>
        <w:div w:id="626813600">
          <w:marLeft w:val="547"/>
          <w:marRight w:val="0"/>
          <w:marTop w:val="0"/>
          <w:marBottom w:val="0"/>
          <w:divBdr>
            <w:top w:val="none" w:sz="0" w:space="0" w:color="auto"/>
            <w:left w:val="none" w:sz="0" w:space="0" w:color="auto"/>
            <w:bottom w:val="none" w:sz="0" w:space="0" w:color="auto"/>
            <w:right w:val="none" w:sz="0" w:space="0" w:color="auto"/>
          </w:divBdr>
        </w:div>
      </w:divsChild>
    </w:div>
    <w:div w:id="907571698">
      <w:bodyDiv w:val="1"/>
      <w:marLeft w:val="0"/>
      <w:marRight w:val="0"/>
      <w:marTop w:val="0"/>
      <w:marBottom w:val="0"/>
      <w:divBdr>
        <w:top w:val="none" w:sz="0" w:space="0" w:color="auto"/>
        <w:left w:val="none" w:sz="0" w:space="0" w:color="auto"/>
        <w:bottom w:val="none" w:sz="0" w:space="0" w:color="auto"/>
        <w:right w:val="none" w:sz="0" w:space="0" w:color="auto"/>
      </w:divBdr>
      <w:divsChild>
        <w:div w:id="1450785290">
          <w:marLeft w:val="547"/>
          <w:marRight w:val="0"/>
          <w:marTop w:val="0"/>
          <w:marBottom w:val="0"/>
          <w:divBdr>
            <w:top w:val="none" w:sz="0" w:space="0" w:color="auto"/>
            <w:left w:val="none" w:sz="0" w:space="0" w:color="auto"/>
            <w:bottom w:val="none" w:sz="0" w:space="0" w:color="auto"/>
            <w:right w:val="none" w:sz="0" w:space="0" w:color="auto"/>
          </w:divBdr>
        </w:div>
        <w:div w:id="1641498587">
          <w:marLeft w:val="547"/>
          <w:marRight w:val="0"/>
          <w:marTop w:val="0"/>
          <w:marBottom w:val="0"/>
          <w:divBdr>
            <w:top w:val="none" w:sz="0" w:space="0" w:color="auto"/>
            <w:left w:val="none" w:sz="0" w:space="0" w:color="auto"/>
            <w:bottom w:val="none" w:sz="0" w:space="0" w:color="auto"/>
            <w:right w:val="none" w:sz="0" w:space="0" w:color="auto"/>
          </w:divBdr>
        </w:div>
      </w:divsChild>
    </w:div>
    <w:div w:id="1015692782">
      <w:bodyDiv w:val="1"/>
      <w:marLeft w:val="0"/>
      <w:marRight w:val="0"/>
      <w:marTop w:val="0"/>
      <w:marBottom w:val="0"/>
      <w:divBdr>
        <w:top w:val="none" w:sz="0" w:space="0" w:color="auto"/>
        <w:left w:val="none" w:sz="0" w:space="0" w:color="auto"/>
        <w:bottom w:val="none" w:sz="0" w:space="0" w:color="auto"/>
        <w:right w:val="none" w:sz="0" w:space="0" w:color="auto"/>
      </w:divBdr>
      <w:divsChild>
        <w:div w:id="1984658635">
          <w:marLeft w:val="547"/>
          <w:marRight w:val="0"/>
          <w:marTop w:val="0"/>
          <w:marBottom w:val="0"/>
          <w:divBdr>
            <w:top w:val="none" w:sz="0" w:space="0" w:color="auto"/>
            <w:left w:val="none" w:sz="0" w:space="0" w:color="auto"/>
            <w:bottom w:val="none" w:sz="0" w:space="0" w:color="auto"/>
            <w:right w:val="none" w:sz="0" w:space="0" w:color="auto"/>
          </w:divBdr>
        </w:div>
        <w:div w:id="722757551">
          <w:marLeft w:val="547"/>
          <w:marRight w:val="0"/>
          <w:marTop w:val="0"/>
          <w:marBottom w:val="0"/>
          <w:divBdr>
            <w:top w:val="none" w:sz="0" w:space="0" w:color="auto"/>
            <w:left w:val="none" w:sz="0" w:space="0" w:color="auto"/>
            <w:bottom w:val="none" w:sz="0" w:space="0" w:color="auto"/>
            <w:right w:val="none" w:sz="0" w:space="0" w:color="auto"/>
          </w:divBdr>
        </w:div>
      </w:divsChild>
    </w:div>
    <w:div w:id="1204366994">
      <w:bodyDiv w:val="1"/>
      <w:marLeft w:val="0"/>
      <w:marRight w:val="0"/>
      <w:marTop w:val="0"/>
      <w:marBottom w:val="0"/>
      <w:divBdr>
        <w:top w:val="none" w:sz="0" w:space="0" w:color="auto"/>
        <w:left w:val="none" w:sz="0" w:space="0" w:color="auto"/>
        <w:bottom w:val="none" w:sz="0" w:space="0" w:color="auto"/>
        <w:right w:val="none" w:sz="0" w:space="0" w:color="auto"/>
      </w:divBdr>
    </w:div>
    <w:div w:id="1299342478">
      <w:bodyDiv w:val="1"/>
      <w:marLeft w:val="0"/>
      <w:marRight w:val="0"/>
      <w:marTop w:val="0"/>
      <w:marBottom w:val="0"/>
      <w:divBdr>
        <w:top w:val="none" w:sz="0" w:space="0" w:color="auto"/>
        <w:left w:val="none" w:sz="0" w:space="0" w:color="auto"/>
        <w:bottom w:val="none" w:sz="0" w:space="0" w:color="auto"/>
        <w:right w:val="none" w:sz="0" w:space="0" w:color="auto"/>
      </w:divBdr>
      <w:divsChild>
        <w:div w:id="1245840591">
          <w:marLeft w:val="547"/>
          <w:marRight w:val="0"/>
          <w:marTop w:val="0"/>
          <w:marBottom w:val="0"/>
          <w:divBdr>
            <w:top w:val="none" w:sz="0" w:space="0" w:color="auto"/>
            <w:left w:val="none" w:sz="0" w:space="0" w:color="auto"/>
            <w:bottom w:val="none" w:sz="0" w:space="0" w:color="auto"/>
            <w:right w:val="none" w:sz="0" w:space="0" w:color="auto"/>
          </w:divBdr>
        </w:div>
        <w:div w:id="2073263361">
          <w:marLeft w:val="547"/>
          <w:marRight w:val="0"/>
          <w:marTop w:val="0"/>
          <w:marBottom w:val="0"/>
          <w:divBdr>
            <w:top w:val="none" w:sz="0" w:space="0" w:color="auto"/>
            <w:left w:val="none" w:sz="0" w:space="0" w:color="auto"/>
            <w:bottom w:val="none" w:sz="0" w:space="0" w:color="auto"/>
            <w:right w:val="none" w:sz="0" w:space="0" w:color="auto"/>
          </w:divBdr>
        </w:div>
      </w:divsChild>
    </w:div>
    <w:div w:id="1304311566">
      <w:bodyDiv w:val="1"/>
      <w:marLeft w:val="0"/>
      <w:marRight w:val="0"/>
      <w:marTop w:val="0"/>
      <w:marBottom w:val="0"/>
      <w:divBdr>
        <w:top w:val="none" w:sz="0" w:space="0" w:color="auto"/>
        <w:left w:val="none" w:sz="0" w:space="0" w:color="auto"/>
        <w:bottom w:val="none" w:sz="0" w:space="0" w:color="auto"/>
        <w:right w:val="none" w:sz="0" w:space="0" w:color="auto"/>
      </w:divBdr>
    </w:div>
    <w:div w:id="1354645506">
      <w:bodyDiv w:val="1"/>
      <w:marLeft w:val="0"/>
      <w:marRight w:val="0"/>
      <w:marTop w:val="0"/>
      <w:marBottom w:val="0"/>
      <w:divBdr>
        <w:top w:val="none" w:sz="0" w:space="0" w:color="auto"/>
        <w:left w:val="none" w:sz="0" w:space="0" w:color="auto"/>
        <w:bottom w:val="none" w:sz="0" w:space="0" w:color="auto"/>
        <w:right w:val="none" w:sz="0" w:space="0" w:color="auto"/>
      </w:divBdr>
    </w:div>
    <w:div w:id="1508791081">
      <w:bodyDiv w:val="1"/>
      <w:marLeft w:val="0"/>
      <w:marRight w:val="0"/>
      <w:marTop w:val="0"/>
      <w:marBottom w:val="0"/>
      <w:divBdr>
        <w:top w:val="none" w:sz="0" w:space="0" w:color="auto"/>
        <w:left w:val="none" w:sz="0" w:space="0" w:color="auto"/>
        <w:bottom w:val="none" w:sz="0" w:space="0" w:color="auto"/>
        <w:right w:val="none" w:sz="0" w:space="0" w:color="auto"/>
      </w:divBdr>
    </w:div>
    <w:div w:id="1590502411">
      <w:bodyDiv w:val="1"/>
      <w:marLeft w:val="0"/>
      <w:marRight w:val="0"/>
      <w:marTop w:val="0"/>
      <w:marBottom w:val="0"/>
      <w:divBdr>
        <w:top w:val="none" w:sz="0" w:space="0" w:color="auto"/>
        <w:left w:val="none" w:sz="0" w:space="0" w:color="auto"/>
        <w:bottom w:val="none" w:sz="0" w:space="0" w:color="auto"/>
        <w:right w:val="none" w:sz="0" w:space="0" w:color="auto"/>
      </w:divBdr>
    </w:div>
    <w:div w:id="1616398662">
      <w:bodyDiv w:val="1"/>
      <w:marLeft w:val="0"/>
      <w:marRight w:val="0"/>
      <w:marTop w:val="0"/>
      <w:marBottom w:val="0"/>
      <w:divBdr>
        <w:top w:val="none" w:sz="0" w:space="0" w:color="auto"/>
        <w:left w:val="none" w:sz="0" w:space="0" w:color="auto"/>
        <w:bottom w:val="none" w:sz="0" w:space="0" w:color="auto"/>
        <w:right w:val="none" w:sz="0" w:space="0" w:color="auto"/>
      </w:divBdr>
    </w:div>
    <w:div w:id="1910387420">
      <w:bodyDiv w:val="1"/>
      <w:marLeft w:val="0"/>
      <w:marRight w:val="0"/>
      <w:marTop w:val="0"/>
      <w:marBottom w:val="0"/>
      <w:divBdr>
        <w:top w:val="none" w:sz="0" w:space="0" w:color="auto"/>
        <w:left w:val="none" w:sz="0" w:space="0" w:color="auto"/>
        <w:bottom w:val="none" w:sz="0" w:space="0" w:color="auto"/>
        <w:right w:val="none" w:sz="0" w:space="0" w:color="auto"/>
      </w:divBdr>
    </w:div>
    <w:div w:id="1929926909">
      <w:bodyDiv w:val="1"/>
      <w:marLeft w:val="0"/>
      <w:marRight w:val="0"/>
      <w:marTop w:val="0"/>
      <w:marBottom w:val="0"/>
      <w:divBdr>
        <w:top w:val="none" w:sz="0" w:space="0" w:color="auto"/>
        <w:left w:val="none" w:sz="0" w:space="0" w:color="auto"/>
        <w:bottom w:val="none" w:sz="0" w:space="0" w:color="auto"/>
        <w:right w:val="none" w:sz="0" w:space="0" w:color="auto"/>
      </w:divBdr>
    </w:div>
    <w:div w:id="19470351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eg"/><Relationship Id="rId42" Type="http://schemas.openxmlformats.org/officeDocument/2006/relationships/image" Target="media/image33.sv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sv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casetext.com/statute/united-states-code/title-18-crimes-and-criminal-procedure/part-i-crimes/chapter-113b-terrorism/section-2331-definitions"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G"/><Relationship Id="rId46" Type="http://schemas.openxmlformats.org/officeDocument/2006/relationships/image" Target="media/image37.sv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JPG"/><Relationship Id="rId44" Type="http://schemas.openxmlformats.org/officeDocument/2006/relationships/image" Target="media/image35.svg"/><Relationship Id="rId52" Type="http://schemas.openxmlformats.org/officeDocument/2006/relationships/image" Target="media/image43.sv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G"/><Relationship Id="rId34" Type="http://schemas.openxmlformats.org/officeDocument/2006/relationships/image" Target="media/image25.jpeg"/><Relationship Id="rId50" Type="http://schemas.openxmlformats.org/officeDocument/2006/relationships/image" Target="media/image41.sv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B88F98-A046-4D59-B883-7FC970E4E0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45</Pages>
  <Words>3005</Words>
  <Characters>17130</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samfolusaye oladimeji</dc:creator>
  <cp:keywords/>
  <dc:description/>
  <cp:lastModifiedBy>SAMFOLUSAYE, Oladimeji (HERTFORDSHIRE PARTNERSHIP UNIVERSITY NHS FOUNDATION TRUST)</cp:lastModifiedBy>
  <cp:revision>32</cp:revision>
  <dcterms:created xsi:type="dcterms:W3CDTF">2022-12-16T14:47:00Z</dcterms:created>
  <dcterms:modified xsi:type="dcterms:W3CDTF">2025-12-13T14:19:00Z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4332280</vt:lpwstr>
  </property>
  <property fmtid="{D5CDD505-2E9C-101B-9397-08002B2CF9AE}" pid="3" name="NXPowerLiteSettings">
    <vt:lpwstr>C7000400038000</vt:lpwstr>
  </property>
  <property fmtid="{D5CDD505-2E9C-101B-9397-08002B2CF9AE}" pid="4" name="NXPowerLiteVersion">
    <vt:lpwstr>S9.2.0</vt:lpwstr>
  </property>
  <property fmtid="{D5CDD505-2E9C-101B-9397-08002B2CF9AE}" pid="5" name="GrammarlyDocumentId">
    <vt:lpwstr>1f07690b-7f12-42b1-a99b-e791f1c8d79e</vt:lpwstr>
  </property>
</Properties>
</file>